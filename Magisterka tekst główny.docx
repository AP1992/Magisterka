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0BD2F" w14:textId="77777777" w:rsidR="00D36500" w:rsidRPr="008C02FA" w:rsidRDefault="00D36500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8C02FA">
        <w:rPr>
          <w:rFonts w:ascii="Times New Roman" w:hAnsi="Times New Roman" w:cs="Times New Roman"/>
          <w:sz w:val="32"/>
          <w:szCs w:val="32"/>
          <w:lang w:val="pl-PL"/>
        </w:rPr>
        <w:t>Uniwersytet Warszawski</w:t>
      </w:r>
    </w:p>
    <w:p w14:paraId="35A680E0" w14:textId="77777777" w:rsidR="00D36500" w:rsidRPr="008C02FA" w:rsidRDefault="00D36500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8C02FA">
        <w:rPr>
          <w:rFonts w:ascii="Times New Roman" w:hAnsi="Times New Roman" w:cs="Times New Roman"/>
          <w:sz w:val="32"/>
          <w:szCs w:val="32"/>
          <w:lang w:val="pl-PL"/>
        </w:rPr>
        <w:t>Wydział Geologii</w:t>
      </w:r>
    </w:p>
    <w:p w14:paraId="4FAAF22F" w14:textId="77777777" w:rsidR="00D36500" w:rsidRPr="0074398B" w:rsidRDefault="00553227" w:rsidP="00D36500">
      <w:pPr>
        <w:jc w:val="center"/>
        <w:rPr>
          <w:sz w:val="20"/>
          <w:szCs w:val="20"/>
          <w:lang w:val="pl-PL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49024" behindDoc="0" locked="0" layoutInCell="0" allowOverlap="1" wp14:anchorId="7A499587" wp14:editId="4E949DEA">
                <wp:simplePos x="0" y="0"/>
                <wp:positionH relativeFrom="margin">
                  <wp:align>center</wp:align>
                </wp:positionH>
                <wp:positionV relativeFrom="paragraph">
                  <wp:posOffset>135890</wp:posOffset>
                </wp:positionV>
                <wp:extent cx="3840480" cy="0"/>
                <wp:effectExtent l="28575" t="34290" r="36195" b="32385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40480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A21969" id="Line 2" o:spid="_x0000_s1026" style="position:absolute;z-index: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7pt" to="302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" o:allowincell="f" strokeweight="4.5pt">
                <v:stroke linestyle="thickThin"/>
                <w10:wrap anchorx="margin"/>
              </v:line>
            </w:pict>
          </mc:Fallback>
        </mc:AlternateContent>
      </w:r>
    </w:p>
    <w:p w14:paraId="6C19C29F" w14:textId="77777777" w:rsidR="0041306F" w:rsidRDefault="0041306F" w:rsidP="008C02FA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</w:p>
    <w:p w14:paraId="334C4DE4" w14:textId="77777777" w:rsid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  <w:r w:rsidRPr="008C02FA">
        <w:rPr>
          <w:rFonts w:ascii="Times New Roman" w:hAnsi="Times New Roman" w:cs="Times New Roman"/>
          <w:sz w:val="40"/>
          <w:szCs w:val="40"/>
          <w:lang w:val="pl-PL"/>
        </w:rPr>
        <w:t xml:space="preserve">Agata </w:t>
      </w:r>
      <w:proofErr w:type="spellStart"/>
      <w:r w:rsidRPr="008C02FA">
        <w:rPr>
          <w:rFonts w:ascii="Times New Roman" w:hAnsi="Times New Roman" w:cs="Times New Roman"/>
          <w:sz w:val="40"/>
          <w:szCs w:val="40"/>
          <w:lang w:val="pl-PL"/>
        </w:rPr>
        <w:t>Patejuk</w:t>
      </w:r>
      <w:bookmarkStart w:id="0" w:name="_Toc454923024"/>
      <w:bookmarkStart w:id="1" w:name="_Toc454923482"/>
      <w:proofErr w:type="spellEnd"/>
    </w:p>
    <w:p w14:paraId="1154EEAF" w14:textId="77777777" w:rsidR="00D36500" w:rsidRP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  <w:lang w:val="pl-PL"/>
        </w:rPr>
      </w:pPr>
      <w:r w:rsidRPr="000866B5">
        <w:rPr>
          <w:rFonts w:ascii="Times New Roman" w:hAnsi="Times New Roman" w:cs="Times New Roman"/>
          <w:sz w:val="26"/>
          <w:szCs w:val="26"/>
        </w:rPr>
        <w:t xml:space="preserve">Nr </w:t>
      </w:r>
      <w:proofErr w:type="spellStart"/>
      <w:r w:rsidRPr="000866B5">
        <w:rPr>
          <w:rFonts w:ascii="Times New Roman" w:hAnsi="Times New Roman" w:cs="Times New Roman"/>
          <w:sz w:val="26"/>
          <w:szCs w:val="26"/>
        </w:rPr>
        <w:t>albumu</w:t>
      </w:r>
      <w:proofErr w:type="spellEnd"/>
      <w:r w:rsidRPr="000866B5">
        <w:rPr>
          <w:rFonts w:ascii="Times New Roman" w:hAnsi="Times New Roman" w:cs="Times New Roman"/>
          <w:sz w:val="26"/>
          <w:szCs w:val="26"/>
        </w:rPr>
        <w:t xml:space="preserve">  </w:t>
      </w:r>
      <w:r w:rsidRPr="000866B5">
        <w:rPr>
          <w:rFonts w:ascii="Times New Roman" w:hAnsi="Times New Roman" w:cs="Times New Roman"/>
          <w:sz w:val="26"/>
          <w:szCs w:val="26"/>
          <w:lang w:val="de-DE"/>
        </w:rPr>
        <w:t>320361</w:t>
      </w:r>
      <w:bookmarkEnd w:id="0"/>
      <w:bookmarkEnd w:id="1"/>
    </w:p>
    <w:p w14:paraId="025574AA" w14:textId="77777777" w:rsidR="00D36500" w:rsidRPr="0074398B" w:rsidRDefault="00D36500" w:rsidP="008C02FA">
      <w:pPr>
        <w:spacing w:after="0"/>
        <w:jc w:val="center"/>
        <w:rPr>
          <w:sz w:val="20"/>
          <w:szCs w:val="20"/>
          <w:lang w:val="de-DE"/>
        </w:rPr>
      </w:pPr>
    </w:p>
    <w:p w14:paraId="23693D01" w14:textId="77777777" w:rsidR="00D36500" w:rsidRPr="0074398B" w:rsidRDefault="00D36500" w:rsidP="00D36500">
      <w:pPr>
        <w:pStyle w:val="Tekstpodstawowy"/>
        <w:jc w:val="left"/>
        <w:rPr>
          <w:sz w:val="20"/>
        </w:rPr>
      </w:pPr>
    </w:p>
    <w:p w14:paraId="17561F64" w14:textId="77777777" w:rsidR="00D36500" w:rsidRPr="008C02FA" w:rsidRDefault="00D36500" w:rsidP="00D36500">
      <w:pPr>
        <w:pStyle w:val="Tekstpodstawowy"/>
        <w:rPr>
          <w:caps/>
          <w:sz w:val="34"/>
          <w:szCs w:val="34"/>
        </w:rPr>
      </w:pPr>
      <w:r w:rsidRPr="008C02FA">
        <w:rPr>
          <w:caps/>
          <w:sz w:val="34"/>
          <w:szCs w:val="34"/>
        </w:rPr>
        <w:t>GENEZA PIRYTU FRAMBOIDAL</w:t>
      </w:r>
      <w:r w:rsidR="00F67B38" w:rsidRPr="008C02FA">
        <w:rPr>
          <w:caps/>
          <w:sz w:val="34"/>
          <w:szCs w:val="34"/>
        </w:rPr>
        <w:t>N</w:t>
      </w:r>
      <w:r w:rsidRPr="008C02FA">
        <w:rPr>
          <w:caps/>
          <w:sz w:val="34"/>
          <w:szCs w:val="34"/>
        </w:rPr>
        <w:t>EGO – BIOGEOCHEMICZNE BADANIA EKSPERYMENTALNE</w:t>
      </w:r>
    </w:p>
    <w:p w14:paraId="5DFF0981" w14:textId="77777777" w:rsidR="0041306F" w:rsidRPr="0041306F" w:rsidRDefault="0041306F" w:rsidP="0041306F">
      <w:pPr>
        <w:rPr>
          <w:lang w:val="pl-PL" w:eastAsia="pl-PL"/>
        </w:rPr>
      </w:pPr>
    </w:p>
    <w:p w14:paraId="1C1C9353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2" w:name="_Toc454923025"/>
      <w:bookmarkStart w:id="3" w:name="_Toc454923483"/>
      <w:proofErr w:type="spellStart"/>
      <w:r w:rsidRPr="00AC164B">
        <w:rPr>
          <w:rFonts w:ascii="Times New Roman" w:hAnsi="Times New Roman" w:cs="Times New Roman"/>
          <w:sz w:val="26"/>
          <w:szCs w:val="26"/>
        </w:rPr>
        <w:t>Praca</w:t>
      </w:r>
      <w:proofErr w:type="spellEnd"/>
      <w:r w:rsidRPr="00AC164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64B">
        <w:rPr>
          <w:rFonts w:ascii="Times New Roman" w:hAnsi="Times New Roman" w:cs="Times New Roman"/>
          <w:sz w:val="26"/>
          <w:szCs w:val="26"/>
        </w:rPr>
        <w:t>magisterska</w:t>
      </w:r>
      <w:bookmarkEnd w:id="2"/>
      <w:bookmarkEnd w:id="3"/>
      <w:proofErr w:type="spellEnd"/>
    </w:p>
    <w:p w14:paraId="0F4C9B7E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454923026"/>
      <w:bookmarkStart w:id="5" w:name="_Toc454923484"/>
      <w:proofErr w:type="spellStart"/>
      <w:r w:rsidRPr="00AC164B">
        <w:rPr>
          <w:rFonts w:ascii="Times New Roman" w:hAnsi="Times New Roman" w:cs="Times New Roman"/>
          <w:sz w:val="26"/>
          <w:szCs w:val="26"/>
        </w:rPr>
        <w:t>na</w:t>
      </w:r>
      <w:proofErr w:type="spellEnd"/>
      <w:r w:rsidRPr="00AC164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164B">
        <w:rPr>
          <w:rFonts w:ascii="Times New Roman" w:hAnsi="Times New Roman" w:cs="Times New Roman"/>
          <w:sz w:val="26"/>
          <w:szCs w:val="26"/>
        </w:rPr>
        <w:t>kierunku</w:t>
      </w:r>
      <w:proofErr w:type="spellEnd"/>
      <w:r w:rsidRPr="00AC164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C164B">
        <w:rPr>
          <w:rFonts w:ascii="Times New Roman" w:hAnsi="Times New Roman" w:cs="Times New Roman"/>
          <w:sz w:val="26"/>
          <w:szCs w:val="26"/>
        </w:rPr>
        <w:t>Geologia</w:t>
      </w:r>
      <w:bookmarkEnd w:id="4"/>
      <w:bookmarkEnd w:id="5"/>
      <w:proofErr w:type="spellEnd"/>
    </w:p>
    <w:p w14:paraId="08F5D711" w14:textId="77777777" w:rsidR="008C02FA" w:rsidRPr="00AC164B" w:rsidRDefault="008C02FA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r w:rsidRPr="00AC164B">
        <w:rPr>
          <w:rFonts w:ascii="Times New Roman" w:hAnsi="Times New Roman" w:cs="Times New Roman"/>
          <w:sz w:val="26"/>
          <w:szCs w:val="26"/>
        </w:rPr>
        <w:t xml:space="preserve">w </w:t>
      </w:r>
      <w:proofErr w:type="spellStart"/>
      <w:r w:rsidRPr="00AC164B">
        <w:rPr>
          <w:rFonts w:ascii="Times New Roman" w:hAnsi="Times New Roman" w:cs="Times New Roman"/>
          <w:sz w:val="26"/>
          <w:szCs w:val="26"/>
        </w:rPr>
        <w:t>zakresie</w:t>
      </w:r>
      <w:proofErr w:type="spellEnd"/>
      <w:r w:rsidRPr="00AC164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B448A2" w:rsidRPr="00AC164B">
        <w:rPr>
          <w:rFonts w:ascii="Times New Roman" w:hAnsi="Times New Roman" w:cs="Times New Roman"/>
          <w:sz w:val="26"/>
          <w:szCs w:val="26"/>
        </w:rPr>
        <w:t>geochemii</w:t>
      </w:r>
      <w:proofErr w:type="spellEnd"/>
      <w:r w:rsidR="00B448A2" w:rsidRPr="00AC164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448A2" w:rsidRPr="00AC164B">
        <w:rPr>
          <w:rFonts w:ascii="Times New Roman" w:hAnsi="Times New Roman" w:cs="Times New Roman"/>
          <w:sz w:val="26"/>
          <w:szCs w:val="26"/>
        </w:rPr>
        <w:t>mineralogii</w:t>
      </w:r>
      <w:proofErr w:type="spellEnd"/>
      <w:r w:rsidR="00B448A2" w:rsidRPr="00AC164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8A2" w:rsidRPr="00AC164B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B448A2" w:rsidRPr="00AC164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8A2" w:rsidRPr="00AC164B">
        <w:rPr>
          <w:rFonts w:ascii="Times New Roman" w:hAnsi="Times New Roman" w:cs="Times New Roman"/>
          <w:sz w:val="26"/>
          <w:szCs w:val="26"/>
        </w:rPr>
        <w:t>petrologii</w:t>
      </w:r>
      <w:proofErr w:type="spellEnd"/>
    </w:p>
    <w:p w14:paraId="5A4853AF" w14:textId="77777777" w:rsidR="00D36500" w:rsidRDefault="00491DB2" w:rsidP="006D2BE3">
      <w:pPr>
        <w:pStyle w:val="Nagwek3"/>
      </w:pPr>
      <w:bookmarkStart w:id="6" w:name="_Toc496974664"/>
      <w:bookmarkStart w:id="7" w:name="_Toc496974815"/>
      <w:bookmarkStart w:id="8" w:name="_Toc496978395"/>
      <w:bookmarkStart w:id="9" w:name="_Toc496978549"/>
      <w:bookmarkStart w:id="10" w:name="_Toc496978570"/>
      <w:bookmarkStart w:id="11" w:name="_Toc497471804"/>
      <w:r>
        <w:rPr>
          <w:noProof/>
        </w:rPr>
        <w:object w:dxaOrig="0" w:dyaOrig="0" w14:anchorId="65DCF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166.7pt;margin-top:34.55pt;width:116.3pt;height:117.65pt;z-index:251650048">
            <v:imagedata r:id="rId8" o:title=""/>
            <w10:wrap type="topAndBottom"/>
          </v:shape>
          <o:OLEObject Type="Embed" ProgID="CorelDraw.Graphic.9" ShapeID="_x0000_s1027" DrawAspect="Content" ObjectID="_1593619635" r:id="rId9"/>
        </w:object>
      </w:r>
      <w:bookmarkEnd w:id="6"/>
      <w:bookmarkEnd w:id="7"/>
      <w:bookmarkEnd w:id="8"/>
      <w:bookmarkEnd w:id="9"/>
      <w:bookmarkEnd w:id="10"/>
      <w:bookmarkEnd w:id="11"/>
    </w:p>
    <w:p w14:paraId="23BF365F" w14:textId="77777777" w:rsidR="0085350E" w:rsidRDefault="0085350E" w:rsidP="0085350E">
      <w:pPr>
        <w:pStyle w:val="Bezodstpw"/>
      </w:pPr>
      <w:bookmarkStart w:id="12" w:name="_Toc454923027"/>
      <w:bookmarkStart w:id="13" w:name="_Toc454923485"/>
    </w:p>
    <w:p w14:paraId="79958D29" w14:textId="77777777" w:rsidR="003A3BD8" w:rsidRDefault="003A3BD8" w:rsidP="0085350E">
      <w:pPr>
        <w:pStyle w:val="Bezodstpw"/>
      </w:pPr>
    </w:p>
    <w:p w14:paraId="79555600" w14:textId="77777777" w:rsidR="003A3BD8" w:rsidRDefault="003A3BD8" w:rsidP="0085350E">
      <w:pPr>
        <w:pStyle w:val="Bezodstpw"/>
      </w:pPr>
    </w:p>
    <w:p w14:paraId="59D144CB" w14:textId="77777777" w:rsidR="003A3BD8" w:rsidRDefault="003A3BD8" w:rsidP="0085350E">
      <w:pPr>
        <w:pStyle w:val="Bezodstpw"/>
      </w:pPr>
    </w:p>
    <w:p w14:paraId="4C491742" w14:textId="77777777" w:rsidR="003A3BD8" w:rsidRDefault="003A3BD8" w:rsidP="0085350E">
      <w:pPr>
        <w:pStyle w:val="Bezodstpw"/>
      </w:pPr>
    </w:p>
    <w:p w14:paraId="2B0E0DF4" w14:textId="77777777" w:rsidR="00D36500" w:rsidRPr="0085350E" w:rsidRDefault="00D36500" w:rsidP="0085350E">
      <w:pPr>
        <w:pStyle w:val="Bezodstpw"/>
        <w:jc w:val="right"/>
        <w:rPr>
          <w:rFonts w:ascii="Times New Roman" w:hAnsi="Times New Roman" w:cs="Times New Roman"/>
          <w:sz w:val="26"/>
          <w:szCs w:val="26"/>
        </w:rPr>
      </w:pPr>
      <w:proofErr w:type="spellStart"/>
      <w:r w:rsidRPr="0085350E">
        <w:rPr>
          <w:rFonts w:ascii="Times New Roman" w:hAnsi="Times New Roman" w:cs="Times New Roman"/>
          <w:sz w:val="26"/>
          <w:szCs w:val="26"/>
        </w:rPr>
        <w:t>Praca</w:t>
      </w:r>
      <w:proofErr w:type="spellEnd"/>
      <w:r w:rsidRPr="008535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350E">
        <w:rPr>
          <w:rFonts w:ascii="Times New Roman" w:hAnsi="Times New Roman" w:cs="Times New Roman"/>
          <w:sz w:val="26"/>
          <w:szCs w:val="26"/>
        </w:rPr>
        <w:t>wykonana</w:t>
      </w:r>
      <w:proofErr w:type="spellEnd"/>
      <w:r w:rsidRPr="0085350E">
        <w:rPr>
          <w:rFonts w:ascii="Times New Roman" w:hAnsi="Times New Roman" w:cs="Times New Roman"/>
          <w:sz w:val="26"/>
          <w:szCs w:val="26"/>
        </w:rPr>
        <w:t xml:space="preserve"> pod </w:t>
      </w:r>
      <w:proofErr w:type="spellStart"/>
      <w:r w:rsidRPr="0085350E">
        <w:rPr>
          <w:rFonts w:ascii="Times New Roman" w:hAnsi="Times New Roman" w:cs="Times New Roman"/>
          <w:sz w:val="26"/>
          <w:szCs w:val="26"/>
        </w:rPr>
        <w:t>kierunkiem</w:t>
      </w:r>
      <w:bookmarkEnd w:id="12"/>
      <w:bookmarkEnd w:id="13"/>
      <w:proofErr w:type="spellEnd"/>
      <w:r w:rsidRPr="0085350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3A0E5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Dr Agnieszki Rożek</w:t>
      </w:r>
    </w:p>
    <w:p w14:paraId="2F455BD4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2E0924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 xml:space="preserve">Zakład </w:t>
      </w:r>
      <w:r w:rsidR="00680C7D" w:rsidRPr="0085350E">
        <w:rPr>
          <w:rFonts w:ascii="Times New Roman" w:hAnsi="Times New Roman" w:cs="Times New Roman"/>
          <w:sz w:val="27"/>
          <w:szCs w:val="27"/>
          <w:lang w:val="pl-PL"/>
        </w:rPr>
        <w:t>Geochemii</w:t>
      </w:r>
    </w:p>
    <w:p w14:paraId="4C58ABD2" w14:textId="77777777" w:rsidR="008C02FA" w:rsidRPr="0085350E" w:rsidRDefault="008C02FA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oraz</w:t>
      </w:r>
    </w:p>
    <w:p w14:paraId="00C48510" w14:textId="77777777" w:rsidR="00D36500" w:rsidRPr="0085350E" w:rsidRDefault="0074398B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</w:t>
      </w:r>
      <w:r w:rsidR="00D36500" w:rsidRPr="0085350E">
        <w:rPr>
          <w:rFonts w:ascii="Times New Roman" w:hAnsi="Times New Roman" w:cs="Times New Roman"/>
          <w:sz w:val="27"/>
          <w:szCs w:val="27"/>
          <w:lang w:val="pl-PL"/>
        </w:rPr>
        <w:t xml:space="preserve">r. Arkadiusza </w:t>
      </w:r>
      <w:proofErr w:type="spellStart"/>
      <w:r w:rsidR="00D36500" w:rsidRPr="0085350E">
        <w:rPr>
          <w:rFonts w:ascii="Times New Roman" w:hAnsi="Times New Roman" w:cs="Times New Roman"/>
          <w:sz w:val="27"/>
          <w:szCs w:val="27"/>
          <w:lang w:val="pl-PL"/>
        </w:rPr>
        <w:t>Gąsińskiego</w:t>
      </w:r>
      <w:proofErr w:type="spellEnd"/>
    </w:p>
    <w:p w14:paraId="0E316E43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95FC3B4" w14:textId="77777777" w:rsidR="00D36500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Zakład Geologii Złożowej i Gospodarczej</w:t>
      </w:r>
    </w:p>
    <w:p w14:paraId="09E39AB0" w14:textId="77777777" w:rsidR="003A3BD8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BB1F5F0" w14:textId="77777777" w:rsidR="003A3BD8" w:rsidRPr="0085350E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534EFE2" w14:textId="6BEF3A5A" w:rsidR="00D36500" w:rsidRPr="0085350E" w:rsidRDefault="00D36500" w:rsidP="003A3BD8">
      <w:pPr>
        <w:pStyle w:val="Bezodstpw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454923028"/>
      <w:bookmarkStart w:id="15" w:name="_Toc454923486"/>
      <w:r w:rsidRPr="0085350E">
        <w:rPr>
          <w:rFonts w:ascii="Times New Roman" w:hAnsi="Times New Roman" w:cs="Times New Roman"/>
          <w:sz w:val="24"/>
          <w:szCs w:val="24"/>
        </w:rPr>
        <w:t xml:space="preserve">Warszawa, </w:t>
      </w:r>
      <w:r w:rsidR="0074398B" w:rsidRPr="0085350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74398B" w:rsidRPr="0085350E">
        <w:rPr>
          <w:rFonts w:ascii="Times New Roman" w:hAnsi="Times New Roman" w:cs="Times New Roman"/>
          <w:sz w:val="24"/>
          <w:szCs w:val="24"/>
        </w:rPr>
        <w:t>miesiąc</w:t>
      </w:r>
      <w:proofErr w:type="spellEnd"/>
      <w:r w:rsidR="0074398B" w:rsidRPr="0085350E">
        <w:rPr>
          <w:rFonts w:ascii="Times New Roman" w:hAnsi="Times New Roman" w:cs="Times New Roman"/>
          <w:sz w:val="24"/>
          <w:szCs w:val="24"/>
        </w:rPr>
        <w:t xml:space="preserve">&gt; </w:t>
      </w:r>
      <w:del w:id="16" w:author="Agata_P" w:date="2018-07-20T17:30:00Z">
        <w:r w:rsidR="0074398B" w:rsidRPr="0085350E" w:rsidDel="00FA098F">
          <w:rPr>
            <w:rFonts w:ascii="Times New Roman" w:hAnsi="Times New Roman" w:cs="Times New Roman"/>
            <w:sz w:val="24"/>
            <w:szCs w:val="24"/>
          </w:rPr>
          <w:delText>201</w:delText>
        </w:r>
        <w:bookmarkEnd w:id="14"/>
        <w:bookmarkEnd w:id="15"/>
        <w:r w:rsidR="0085350E" w:rsidDel="00FA098F">
          <w:rPr>
            <w:rFonts w:ascii="Times New Roman" w:hAnsi="Times New Roman" w:cs="Times New Roman"/>
            <w:sz w:val="24"/>
            <w:szCs w:val="24"/>
          </w:rPr>
          <w:delText>7</w:delText>
        </w:r>
      </w:del>
      <w:ins w:id="17" w:author="Agata_P" w:date="2018-07-20T17:30:00Z">
        <w:r w:rsidR="00FA098F" w:rsidRPr="0085350E">
          <w:rPr>
            <w:rFonts w:ascii="Times New Roman" w:hAnsi="Times New Roman" w:cs="Times New Roman"/>
            <w:sz w:val="24"/>
            <w:szCs w:val="24"/>
          </w:rPr>
          <w:t>201</w:t>
        </w:r>
        <w:r w:rsidR="00FA098F">
          <w:rPr>
            <w:rFonts w:ascii="Times New Roman" w:hAnsi="Times New Roman" w:cs="Times New Roman"/>
            <w:sz w:val="24"/>
            <w:szCs w:val="24"/>
          </w:rPr>
          <w:t>8</w:t>
        </w:r>
      </w:ins>
      <w:r w:rsidRPr="0085350E">
        <w:rPr>
          <w:rFonts w:ascii="Times New Roman" w:hAnsi="Times New Roman" w:cs="Times New Roman"/>
          <w:sz w:val="24"/>
          <w:szCs w:val="24"/>
        </w:rPr>
        <w:br w:type="page"/>
      </w:r>
    </w:p>
    <w:p w14:paraId="0AE3A4B8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lastRenderedPageBreak/>
        <w:t>Oświadczenie kierującego pracą</w:t>
      </w:r>
    </w:p>
    <w:p w14:paraId="5A32E4CF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6D80BB5A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7EA069F2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Oświadczam, że niniejsza praca została przygotowana pod moim kierunkiem i stwierdzam, że</w:t>
      </w:r>
      <w:r w:rsidR="0085350E">
        <w:t> </w:t>
      </w:r>
      <w:r>
        <w:t>spełnia warunki do przedstawienia  jej w postępowaniu o nadanie tytułu zawodowego.</w:t>
      </w:r>
    </w:p>
    <w:p w14:paraId="6B0D6BA9" w14:textId="77777777" w:rsidR="00D36500" w:rsidRDefault="00D36500" w:rsidP="00D36500">
      <w:pPr>
        <w:pStyle w:val="Tekstpodstawowywcity"/>
        <w:ind w:left="0" w:firstLine="0"/>
      </w:pPr>
    </w:p>
    <w:p w14:paraId="7CE8313F" w14:textId="77777777" w:rsidR="00D36500" w:rsidRDefault="00D36500" w:rsidP="00D36500">
      <w:pPr>
        <w:pStyle w:val="Tekstpodstawowywcity"/>
        <w:ind w:left="0" w:firstLine="0"/>
      </w:pPr>
    </w:p>
    <w:p w14:paraId="72B62BA7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51B5A9EA" w14:textId="77777777" w:rsidR="00D36500" w:rsidRDefault="00F27952" w:rsidP="00D36500">
      <w:pPr>
        <w:pStyle w:val="Tekstpodstawowywcity"/>
        <w:ind w:left="0" w:firstLine="0"/>
      </w:pPr>
      <w:r>
        <w:t xml:space="preserve">         </w:t>
      </w:r>
      <w:r w:rsidR="00D36500">
        <w:t xml:space="preserve"> Data                                        </w:t>
      </w:r>
      <w:r>
        <w:t xml:space="preserve"> </w:t>
      </w:r>
      <w:r w:rsidR="00D36500">
        <w:t xml:space="preserve">      Podpis kierującego pracą</w:t>
      </w:r>
    </w:p>
    <w:p w14:paraId="414466C6" w14:textId="77777777" w:rsidR="00D36500" w:rsidRDefault="00D36500" w:rsidP="00D36500">
      <w:pPr>
        <w:pStyle w:val="Tekstpodstawowywcity"/>
        <w:ind w:left="0" w:firstLine="0"/>
      </w:pPr>
    </w:p>
    <w:p w14:paraId="7827A1ED" w14:textId="77777777" w:rsidR="00D36500" w:rsidRDefault="00D36500" w:rsidP="00D36500">
      <w:pPr>
        <w:pStyle w:val="Tekstpodstawowywcity"/>
        <w:ind w:left="0" w:firstLine="0"/>
      </w:pPr>
    </w:p>
    <w:p w14:paraId="237C05CC" w14:textId="77777777" w:rsidR="00D36500" w:rsidRDefault="00D36500" w:rsidP="00D36500">
      <w:pPr>
        <w:pStyle w:val="Tekstpodstawowywcity"/>
        <w:ind w:left="0" w:firstLine="0"/>
      </w:pPr>
    </w:p>
    <w:p w14:paraId="67F730F5" w14:textId="77777777" w:rsidR="00D36500" w:rsidRDefault="00D36500" w:rsidP="00D36500">
      <w:pPr>
        <w:pStyle w:val="Tekstpodstawowywcity"/>
        <w:ind w:left="0" w:firstLine="0"/>
      </w:pPr>
    </w:p>
    <w:p w14:paraId="111E1CA5" w14:textId="77777777" w:rsidR="00D36500" w:rsidRDefault="00D36500" w:rsidP="00D36500">
      <w:pPr>
        <w:pStyle w:val="Tekstpodstawowywcity"/>
        <w:ind w:left="0" w:firstLine="0"/>
      </w:pPr>
    </w:p>
    <w:p w14:paraId="4B3DA029" w14:textId="77777777" w:rsidR="00D36500" w:rsidRDefault="00D36500" w:rsidP="00D36500">
      <w:pPr>
        <w:pStyle w:val="Tekstpodstawowywcity"/>
        <w:ind w:left="0" w:firstLine="0"/>
      </w:pPr>
    </w:p>
    <w:p w14:paraId="163623E8" w14:textId="77777777" w:rsidR="00D36500" w:rsidRDefault="00D36500" w:rsidP="00D36500">
      <w:pPr>
        <w:pStyle w:val="Tekstpodstawowywcity"/>
        <w:ind w:left="0" w:firstLine="0"/>
      </w:pPr>
    </w:p>
    <w:p w14:paraId="360C3B0C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t>Oświadczenie autora pracy</w:t>
      </w:r>
    </w:p>
    <w:p w14:paraId="0E4204F1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15C45344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27BB16A5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Świadom odpowiedzialności prawnej oświadczam, że niniejsza praca dyplomowa została napisana przeze mnie samodzielnie i nie zawiera treści uzyskanych w sposób niezgodny z</w:t>
      </w:r>
      <w:r w:rsidR="00D80478">
        <w:t> </w:t>
      </w:r>
      <w:r>
        <w:t>obowiązującymi przepisami.</w:t>
      </w:r>
    </w:p>
    <w:p w14:paraId="4F608198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44589343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również, że przedstawiona praca nie była wcześniej przedmiotem procedur związanych z uzyskaniem tytułu zawodowego w wyższej uczelni.</w:t>
      </w:r>
    </w:p>
    <w:p w14:paraId="1516528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1468A8B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ponadto, że niniejsza wersja p</w:t>
      </w:r>
      <w:r w:rsidR="00D80478">
        <w:t>racy jest identyczna z załączoną wersją</w:t>
      </w:r>
      <w:r>
        <w:t xml:space="preserve"> elektroniczną.</w:t>
      </w:r>
    </w:p>
    <w:p w14:paraId="0E1D1348" w14:textId="77777777" w:rsidR="00D36500" w:rsidRDefault="00D36500" w:rsidP="00D36500">
      <w:pPr>
        <w:pStyle w:val="Tekstpodstawowywcity"/>
        <w:ind w:left="0" w:firstLine="0"/>
      </w:pPr>
    </w:p>
    <w:p w14:paraId="0C795760" w14:textId="77777777" w:rsidR="00700894" w:rsidRDefault="00700894" w:rsidP="00D36500">
      <w:pPr>
        <w:pStyle w:val="Tekstpodstawowywcity"/>
        <w:ind w:left="0" w:firstLine="0"/>
      </w:pPr>
    </w:p>
    <w:p w14:paraId="2619A36A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409EF36C" w14:textId="77777777" w:rsidR="00D36500" w:rsidRDefault="00F27952" w:rsidP="00D36500">
      <w:pPr>
        <w:pStyle w:val="Tekstpodstawowywcity"/>
        <w:ind w:left="0" w:firstLine="0"/>
      </w:pPr>
      <w:r>
        <w:t xml:space="preserve">       </w:t>
      </w:r>
      <w:r w:rsidR="00D36500">
        <w:t xml:space="preserve">   Data                                               </w:t>
      </w:r>
      <w:r>
        <w:t xml:space="preserve">  </w:t>
      </w:r>
      <w:r w:rsidR="00D36500">
        <w:t xml:space="preserve">    </w:t>
      </w:r>
      <w:r>
        <w:t xml:space="preserve"> </w:t>
      </w:r>
      <w:r w:rsidR="00D36500">
        <w:t xml:space="preserve">  Podpis autora</w:t>
      </w:r>
    </w:p>
    <w:p w14:paraId="2CED4EE0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Streszczenie</w:t>
      </w:r>
    </w:p>
    <w:p w14:paraId="26F7BCA5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90CD48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C42A0BA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331CDD4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7562DC1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CA247A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  <w:r>
        <w:rPr>
          <w:bCs/>
          <w:i/>
          <w:iCs/>
        </w:rPr>
        <w:t>&lt;Maksymalnie 800 znaków&gt;</w:t>
      </w:r>
    </w:p>
    <w:p w14:paraId="28A2CD4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8A9AB8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027381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2BA055A0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4101B1A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909BF1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5F4CA9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1B0DF39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14648FD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>Słowa kluczowe</w:t>
      </w:r>
    </w:p>
    <w:p w14:paraId="006ACBA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C14ADC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05B68E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DD4E4B7" w14:textId="77777777" w:rsidR="00D22F99" w:rsidRPr="00F27952" w:rsidRDefault="0041306F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 xml:space="preserve">Piryt </w:t>
      </w:r>
      <w:proofErr w:type="spellStart"/>
      <w:r w:rsidRPr="00F27952">
        <w:rPr>
          <w:bCs/>
          <w:i/>
          <w:iCs/>
        </w:rPr>
        <w:t>framboidalny</w:t>
      </w:r>
      <w:proofErr w:type="spellEnd"/>
      <w:r w:rsidRPr="00F27952">
        <w:rPr>
          <w:bCs/>
          <w:i/>
          <w:iCs/>
        </w:rPr>
        <w:t>, siarczkowe fazy mineralne, mikroorganizmy,</w:t>
      </w:r>
      <w:r w:rsidR="007429D3" w:rsidRPr="00F27952">
        <w:rPr>
          <w:bCs/>
          <w:i/>
          <w:iCs/>
        </w:rPr>
        <w:t xml:space="preserve"> </w:t>
      </w:r>
    </w:p>
    <w:p w14:paraId="5B56FA79" w14:textId="77777777" w:rsidR="00D36500" w:rsidRPr="00F27952" w:rsidRDefault="007429D3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mikrobiologiczna</w:t>
      </w:r>
      <w:r w:rsidR="00D22F99" w:rsidRPr="00F27952">
        <w:rPr>
          <w:bCs/>
          <w:i/>
          <w:iCs/>
        </w:rPr>
        <w:t xml:space="preserve"> </w:t>
      </w:r>
      <w:r w:rsidRPr="00F27952">
        <w:rPr>
          <w:bCs/>
          <w:i/>
          <w:iCs/>
        </w:rPr>
        <w:t>redukcja siarczanów</w:t>
      </w:r>
    </w:p>
    <w:p w14:paraId="32D3E46D" w14:textId="77777777" w:rsidR="00D36500" w:rsidRDefault="00D36500" w:rsidP="000D287D">
      <w:pPr>
        <w:pStyle w:val="Tekstpodstawowywcity"/>
        <w:jc w:val="center"/>
        <w:rPr>
          <w:bCs/>
          <w:i/>
          <w:iCs/>
        </w:rPr>
      </w:pPr>
    </w:p>
    <w:p w14:paraId="05EEF5B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3B55A90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0423DD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84A77AE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 xml:space="preserve">Dziedzina pracy </w:t>
      </w:r>
    </w:p>
    <w:p w14:paraId="0BDE389D" w14:textId="77777777" w:rsidR="00D36500" w:rsidRDefault="00D36500" w:rsidP="00D36500">
      <w:pPr>
        <w:pStyle w:val="Tekstpodstawowywcity"/>
        <w:rPr>
          <w:b/>
        </w:rPr>
      </w:pPr>
    </w:p>
    <w:p w14:paraId="672E8FD0" w14:textId="77777777" w:rsidR="00D36500" w:rsidRDefault="00D36500" w:rsidP="00D36500">
      <w:pPr>
        <w:pStyle w:val="Tekstpodstawowywcity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07 300 Geologia</w:t>
      </w:r>
    </w:p>
    <w:p w14:paraId="005001E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86668A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BCA28DD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58E65B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2E192D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2CC49F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523EFB46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  <w:proofErr w:type="spellStart"/>
      <w:r w:rsidRPr="00F27952">
        <w:rPr>
          <w:b/>
          <w:lang w:val="en-IE"/>
        </w:rPr>
        <w:t>Temat</w:t>
      </w:r>
      <w:proofErr w:type="spellEnd"/>
      <w:r w:rsidRPr="00F27952">
        <w:rPr>
          <w:b/>
          <w:lang w:val="en-IE"/>
        </w:rPr>
        <w:t xml:space="preserve"> </w:t>
      </w:r>
      <w:proofErr w:type="spellStart"/>
      <w:r w:rsidRPr="00F27952">
        <w:rPr>
          <w:b/>
          <w:lang w:val="en-IE"/>
        </w:rPr>
        <w:t>Pracy</w:t>
      </w:r>
      <w:proofErr w:type="spellEnd"/>
      <w:r w:rsidRPr="00F27952">
        <w:rPr>
          <w:b/>
          <w:lang w:val="en-IE"/>
        </w:rPr>
        <w:t xml:space="preserve"> w </w:t>
      </w:r>
      <w:proofErr w:type="spellStart"/>
      <w:r w:rsidRPr="00F27952">
        <w:rPr>
          <w:b/>
          <w:lang w:val="en-IE"/>
        </w:rPr>
        <w:t>języku</w:t>
      </w:r>
      <w:proofErr w:type="spellEnd"/>
      <w:r w:rsidRPr="00F27952">
        <w:rPr>
          <w:b/>
          <w:lang w:val="en-IE"/>
        </w:rPr>
        <w:t xml:space="preserve"> </w:t>
      </w:r>
      <w:proofErr w:type="spellStart"/>
      <w:r w:rsidRPr="00F27952">
        <w:rPr>
          <w:b/>
          <w:lang w:val="en-IE"/>
        </w:rPr>
        <w:t>angielskim</w:t>
      </w:r>
      <w:proofErr w:type="spellEnd"/>
    </w:p>
    <w:p w14:paraId="553A8525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</w:p>
    <w:p w14:paraId="4112B8AE" w14:textId="77777777" w:rsidR="00D36500" w:rsidRPr="00D80478" w:rsidRDefault="00D80478" w:rsidP="00D36500">
      <w:pPr>
        <w:pStyle w:val="Tekstpodstawowywcity"/>
        <w:jc w:val="center"/>
        <w:rPr>
          <w:bCs/>
          <w:iCs/>
          <w:sz w:val="28"/>
          <w:szCs w:val="28"/>
          <w:lang w:val="en-IE"/>
        </w:rPr>
      </w:pPr>
      <w:r w:rsidRPr="00D80478">
        <w:rPr>
          <w:bCs/>
          <w:iCs/>
          <w:sz w:val="28"/>
          <w:szCs w:val="28"/>
          <w:lang w:val="en-IE"/>
        </w:rPr>
        <w:t xml:space="preserve">The </w:t>
      </w:r>
      <w:r>
        <w:rPr>
          <w:bCs/>
          <w:iCs/>
          <w:sz w:val="28"/>
          <w:szCs w:val="28"/>
          <w:lang w:val="en-IE"/>
        </w:rPr>
        <w:t>g</w:t>
      </w:r>
      <w:r w:rsidRPr="00D80478">
        <w:rPr>
          <w:bCs/>
          <w:iCs/>
          <w:sz w:val="28"/>
          <w:szCs w:val="28"/>
          <w:lang w:val="en-IE"/>
        </w:rPr>
        <w:t>enesis of framboidal p</w:t>
      </w:r>
      <w:r>
        <w:rPr>
          <w:bCs/>
          <w:iCs/>
          <w:sz w:val="28"/>
          <w:szCs w:val="28"/>
          <w:lang w:val="en-IE"/>
        </w:rPr>
        <w:t>yrite – biogeochemical experimental studies</w:t>
      </w:r>
    </w:p>
    <w:p w14:paraId="0643B5B2" w14:textId="77777777" w:rsidR="00AA24E7" w:rsidRPr="00053BFB" w:rsidRDefault="00D80478" w:rsidP="00D80478">
      <w:pPr>
        <w:pStyle w:val="Tekstpodstawowywcity"/>
        <w:rPr>
          <w:b/>
          <w:bCs/>
          <w:sz w:val="28"/>
          <w:szCs w:val="28"/>
          <w:lang w:val="en-US"/>
        </w:rPr>
      </w:pPr>
      <w:r>
        <w:rPr>
          <w:b/>
          <w:lang w:val="en-IE"/>
        </w:rPr>
        <w:br w:type="column"/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val="en-US"/>
        </w:rPr>
        <w:id w:val="64585980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color w:val="365F91" w:themeColor="accent1" w:themeShade="BF"/>
          <w:sz w:val="28"/>
          <w:szCs w:val="28"/>
          <w:lang w:val="pl-PL"/>
        </w:rPr>
      </w:sdtEndPr>
      <w:sdtContent>
        <w:p w14:paraId="1CD6F227" w14:textId="77777777" w:rsidR="002D3589" w:rsidRDefault="00AA24E7" w:rsidP="00B17C19">
          <w:pPr>
            <w:pStyle w:val="Nagwekspisutreci"/>
            <w:spacing w:line="480" w:lineRule="auto"/>
            <w:rPr>
              <w:noProof/>
            </w:rPr>
          </w:pPr>
          <w:r w:rsidRPr="0085350E">
            <w:rPr>
              <w:rStyle w:val="Nagwek1Znak"/>
              <w:rFonts w:eastAsiaTheme="majorEastAsia"/>
              <w:color w:val="000000" w:themeColor="text1"/>
              <w:sz w:val="26"/>
              <w:szCs w:val="26"/>
            </w:rPr>
            <w:t>Spis treści</w:t>
          </w:r>
          <w:r w:rsidR="00B17C19">
            <w:rPr>
              <w:rFonts w:ascii="Times New Roman" w:hAnsi="Times New Roman" w:cs="Times New Roman"/>
            </w:rPr>
            <w:fldChar w:fldCharType="begin"/>
          </w:r>
          <w:r w:rsidR="00B17C19">
            <w:rPr>
              <w:rFonts w:ascii="Times New Roman" w:hAnsi="Times New Roman" w:cs="Times New Roman"/>
            </w:rPr>
            <w:instrText xml:space="preserve"> TOC \o "1-3" \h \z \u </w:instrText>
          </w:r>
          <w:r w:rsidR="00B17C19">
            <w:rPr>
              <w:rFonts w:ascii="Times New Roman" w:hAnsi="Times New Roman" w:cs="Times New Roman"/>
            </w:rPr>
            <w:fldChar w:fldCharType="separate"/>
          </w:r>
        </w:p>
        <w:p w14:paraId="7D1474F7" w14:textId="044817FA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05" w:history="1">
            <w:r w:rsidR="002D3589" w:rsidRPr="0088500A">
              <w:rPr>
                <w:rStyle w:val="Hipercze"/>
                <w:noProof/>
              </w:rPr>
              <w:t>1.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Wprowadzenie teoretyczne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4D82DC8" w14:textId="37D3AA06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Piryt framboidalny – występowanie i geneza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4461037C" w14:textId="5B6C63D5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Teorie dotyczące genezy pirytu 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CF7DDE" w14:textId="4DC7D001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8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 xml:space="preserve">Rola bakterii redukujących siarczany w procesie powstawania pirytu </w:t>
            </w:r>
            <w:r w:rsidR="002D3589">
              <w:rPr>
                <w:rStyle w:val="Hipercze"/>
                <w:noProof/>
              </w:rPr>
              <w:t xml:space="preserve"> </w:t>
            </w:r>
            <w:r w:rsidR="002D3589" w:rsidRPr="0088500A">
              <w:rPr>
                <w:rStyle w:val="Hipercze"/>
                <w:noProof/>
              </w:rPr>
              <w:t>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18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B1C94FA" w14:textId="0882494D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Laboratoryjne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28C00CF" w14:textId="241CF2DD" w:rsidR="002D3589" w:rsidRDefault="00491DB2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0" w:history="1">
            <w:r w:rsidR="002D3589" w:rsidRPr="0088500A">
              <w:rPr>
                <w:rStyle w:val="Hipercze"/>
                <w:noProof/>
              </w:rPr>
              <w:t>1.4.1 Chemiczne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007AB56" w14:textId="3D24572E" w:rsidR="002D3589" w:rsidRDefault="00491DB2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1" w:history="1">
            <w:r w:rsidR="002D3589" w:rsidRPr="0088500A">
              <w:rPr>
                <w:rStyle w:val="Hipercze"/>
                <w:noProof/>
              </w:rPr>
              <w:t>1.4.2 Syntezy siarczków żelaza z udziałem czynnika biotycznego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31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144ED8B" w14:textId="6D288C01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2" w:history="1">
            <w:r w:rsidR="002D3589" w:rsidRPr="0088500A">
              <w:rPr>
                <w:rStyle w:val="Hipercze"/>
                <w:noProof/>
              </w:rPr>
              <w:t>2.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Cel i zakres pracy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33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C59BC2B" w14:textId="1292E46B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3" w:history="1">
            <w:r w:rsidR="002D3589" w:rsidRPr="0088500A">
              <w:rPr>
                <w:rStyle w:val="Hipercze"/>
                <w:noProof/>
              </w:rPr>
              <w:t>3.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Materiały i metody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94B32E" w14:textId="0FB4C600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4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AAEBB0" w14:textId="5CCD20A0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5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Założenia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020A212" w14:textId="0152B598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Wypełniacz mineralny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36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EF64BED" w14:textId="7410F289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Metody analityczne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37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CBB68F" w14:textId="273A762F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8" w:history="1">
            <w:r w:rsidR="002D3589" w:rsidRPr="0088500A">
              <w:rPr>
                <w:rStyle w:val="Hipercze"/>
                <w:noProof/>
              </w:rPr>
              <w:t>4.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Wyniki badań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72788B5" w14:textId="1A1C473C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Izolacja i 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2B44BDD" w14:textId="7A3D4318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0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Przebieg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9CF3B65" w14:textId="34A45C60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1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Skład mineralogiczny badanych próbek skalnych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E2670EC" w14:textId="4E194C08" w:rsidR="002D3589" w:rsidRDefault="00491DB2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2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Opis morfologiczny badanych faz mineralnych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3C708C5" w14:textId="331730ED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3" w:history="1">
            <w:r w:rsidR="002D3589" w:rsidRPr="0088500A">
              <w:rPr>
                <w:rStyle w:val="Hipercze"/>
                <w:noProof/>
              </w:rPr>
              <w:t>5.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Dyskusja wyników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5A82AC9" w14:textId="4AFFBED3" w:rsidR="002D3589" w:rsidRDefault="00491DB2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4" w:history="1">
            <w:r w:rsidR="002D3589" w:rsidRPr="0088500A">
              <w:rPr>
                <w:rStyle w:val="Hipercze"/>
                <w:noProof/>
              </w:rPr>
              <w:t>6.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Wnioski i podsumowanie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F7E23DC" w14:textId="598AEB95" w:rsidR="002D3589" w:rsidRDefault="00491DB2">
          <w:pPr>
            <w:pStyle w:val="Spistreci1"/>
            <w:tabs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5" w:history="1">
            <w:r w:rsidR="002D3589" w:rsidRPr="0088500A">
              <w:rPr>
                <w:rStyle w:val="Hipercze"/>
                <w:noProof/>
              </w:rPr>
              <w:t>Bibliografia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50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C225CA9" w14:textId="77777777" w:rsidR="00AA24E7" w:rsidRDefault="00B17C19" w:rsidP="00B17C19">
          <w:pPr>
            <w:pStyle w:val="Nagwekspisutreci"/>
            <w:spacing w:line="480" w:lineRule="auto"/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3D499C62" w14:textId="77777777" w:rsidR="00F576FC" w:rsidRPr="00B91E45" w:rsidRDefault="00AA24E7" w:rsidP="00B91E45">
      <w:pPr>
        <w:pStyle w:val="Nagwek1"/>
        <w:numPr>
          <w:ilvl w:val="0"/>
          <w:numId w:val="8"/>
        </w:numPr>
      </w:pPr>
      <w:r>
        <w:rPr>
          <w:lang w:val="en-IE"/>
        </w:rPr>
        <w:br w:type="column"/>
      </w:r>
      <w:bookmarkStart w:id="18" w:name="_Toc497471805"/>
      <w:r w:rsidR="00F576FC" w:rsidRPr="00B91E45">
        <w:lastRenderedPageBreak/>
        <w:t>Wprowadzenie teoretyczne</w:t>
      </w:r>
      <w:bookmarkEnd w:id="18"/>
    </w:p>
    <w:p w14:paraId="4C011F09" w14:textId="77777777" w:rsidR="00F576FC" w:rsidRPr="007A378B" w:rsidRDefault="00E03543" w:rsidP="007A378B">
      <w:pPr>
        <w:pStyle w:val="Nagwek2"/>
      </w:pPr>
      <w:r w:rsidRPr="00F27952">
        <w:t xml:space="preserve"> </w:t>
      </w:r>
      <w:bookmarkStart w:id="19" w:name="_Toc497471806"/>
      <w:r w:rsidR="00F576FC" w:rsidRPr="0047354C">
        <w:t>Piryt</w:t>
      </w:r>
      <w:r w:rsidR="00F576FC" w:rsidRPr="00F27952">
        <w:t xml:space="preserve"> </w:t>
      </w:r>
      <w:proofErr w:type="spellStart"/>
      <w:r w:rsidR="00F576FC" w:rsidRPr="00F27952">
        <w:t>framboidalny</w:t>
      </w:r>
      <w:proofErr w:type="spellEnd"/>
      <w:r w:rsidR="00F576FC" w:rsidRPr="00F27952">
        <w:t xml:space="preserve"> – </w:t>
      </w:r>
      <w:r w:rsidR="00035C6B" w:rsidRPr="00F27952">
        <w:t>występowanie</w:t>
      </w:r>
      <w:r w:rsidR="00F576FC" w:rsidRPr="00F27952">
        <w:t xml:space="preserve"> i geneza</w:t>
      </w:r>
      <w:bookmarkEnd w:id="19"/>
    </w:p>
    <w:p w14:paraId="62108864" w14:textId="77777777" w:rsidR="00F576FC" w:rsidRPr="00B448A2" w:rsidRDefault="00F576FC" w:rsidP="00B448A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448A2">
        <w:rPr>
          <w:rFonts w:ascii="Times New Roman" w:hAnsi="Times New Roman" w:cs="Times New Roman"/>
          <w:sz w:val="24"/>
          <w:szCs w:val="24"/>
          <w:lang w:val="pl-PL"/>
        </w:rPr>
        <w:t>Piryt (FeS</w:t>
      </w:r>
      <w:r w:rsidRPr="00B448A2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) jest najczęś</w:t>
      </w:r>
      <w:r w:rsidR="006B0370" w:rsidRPr="00B448A2">
        <w:rPr>
          <w:rFonts w:ascii="Times New Roman" w:hAnsi="Times New Roman" w:cs="Times New Roman"/>
          <w:sz w:val="24"/>
          <w:szCs w:val="24"/>
          <w:lang w:val="pl-PL"/>
        </w:rPr>
        <w:t>ciej spotykaną</w:t>
      </w:r>
      <w:r w:rsidR="000D5576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 przyrodzie fazą siarczkową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żelaza. Powstaje w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różnych środowiskach geologicznych – jest </w:t>
      </w:r>
      <w:proofErr w:type="spellStart"/>
      <w:r w:rsidRPr="00B448A2">
        <w:rPr>
          <w:rFonts w:ascii="Times New Roman" w:hAnsi="Times New Roman" w:cs="Times New Roman"/>
          <w:sz w:val="24"/>
          <w:szCs w:val="24"/>
          <w:lang w:val="pl-PL"/>
        </w:rPr>
        <w:t>autigenicznym</w:t>
      </w:r>
      <w:proofErr w:type="spellEnd"/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minerałem skał metamorficznych, wulkanicznych i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 zależności od </w:t>
      </w:r>
      <w:r w:rsidRPr="00F27952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B448A2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środowiska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, piryt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występować w różnych postaciach </w:t>
      </w:r>
      <w:r w:rsidR="00B448A2">
        <w:rPr>
          <w:rFonts w:ascii="Times New Roman" w:hAnsi="Times New Roman" w:cs="Times New Roman"/>
          <w:sz w:val="24"/>
          <w:szCs w:val="24"/>
          <w:lang w:val="pl-PL"/>
        </w:rPr>
        <w:t xml:space="preserve">– m.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in. jako rozproszone mikrokryształy, inkrustacje skamieniałości, tzw. słońca pirytowe, </w:t>
      </w:r>
      <w:proofErr w:type="spellStart"/>
      <w:r w:rsidRPr="00B448A2">
        <w:rPr>
          <w:rFonts w:ascii="Times New Roman" w:hAnsi="Times New Roman" w:cs="Times New Roman"/>
          <w:sz w:val="24"/>
          <w:szCs w:val="24"/>
          <w:lang w:val="pl-PL"/>
        </w:rPr>
        <w:t>ooidy</w:t>
      </w:r>
      <w:proofErr w:type="spellEnd"/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, formy dendrytyczne, cementy międzyziarnowe, pojedyncze kryształy </w:t>
      </w:r>
      <w:proofErr w:type="spellStart"/>
      <w:r w:rsidRPr="00B448A2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lub </w:t>
      </w:r>
      <w:proofErr w:type="spellStart"/>
      <w:r w:rsidRPr="00B448A2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B448A2">
        <w:rPr>
          <w:rFonts w:ascii="Times New Roman" w:hAnsi="Times New Roman" w:cs="Times New Roman"/>
          <w:sz w:val="24"/>
          <w:szCs w:val="24"/>
          <w:lang w:val="pl-PL"/>
        </w:rPr>
        <w:t>. Ostatnia z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wymienionych </w:t>
      </w:r>
      <w:r w:rsidR="00FE41FC">
        <w:rPr>
          <w:rFonts w:ascii="Times New Roman" w:hAnsi="Times New Roman" w:cs="Times New Roman"/>
          <w:sz w:val="24"/>
          <w:szCs w:val="24"/>
          <w:lang w:val="pl-PL"/>
        </w:rPr>
        <w:t>struk</w:t>
      </w:r>
      <w:r w:rsidR="009F2E28">
        <w:rPr>
          <w:rFonts w:ascii="Times New Roman" w:hAnsi="Times New Roman" w:cs="Times New Roman"/>
          <w:sz w:val="24"/>
          <w:szCs w:val="24"/>
          <w:lang w:val="pl-PL"/>
        </w:rPr>
        <w:t xml:space="preserve">tur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jest charakterystyczna zwłaszcza dla skał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owych.</w:t>
      </w:r>
    </w:p>
    <w:p w14:paraId="2F4D424A" w14:textId="77777777" w:rsidR="00667B99" w:rsidRDefault="00F27952" w:rsidP="004939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pirytowe (F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ig. 1) są sferycznymi lub niemal sferycznymi agregatami mikrokryształów pirytu. Wszystkie mikrokryształy w skupien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iu mają zazwyczaj bardzo podobną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wielkość i ten sam pokrój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Pojedynczy </w:t>
      </w:r>
      <w:proofErr w:type="spellStart"/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>framboid</w:t>
      </w:r>
      <w:proofErr w:type="spellEnd"/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składa się z osobnych, dających się odróżnić mikrokryształów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w liczbie 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-10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4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1996).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Termin „piryt </w:t>
      </w:r>
      <w:proofErr w:type="spellStart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framboidalny</w:t>
      </w:r>
      <w:proofErr w:type="spellEnd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”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 xml:space="preserve">(PF)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wprowadził </w:t>
      </w:r>
      <w:proofErr w:type="spellStart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Rust</w:t>
      </w:r>
      <w:proofErr w:type="spellEnd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(1935) w pracy poświęconej mineralogii i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strukturom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mineralizacji hydrotermalnej w ordowickich dolomitach ze</w:t>
      </w:r>
      <w:r w:rsidR="001F17E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skraju płaskowyżu </w:t>
      </w:r>
      <w:proofErr w:type="spellStart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Ozark</w:t>
      </w:r>
      <w:proofErr w:type="spellEnd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stanie Missouri. Nazwa </w:t>
      </w:r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„</w:t>
      </w:r>
      <w:proofErr w:type="spellStart"/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framboid</w:t>
      </w:r>
      <w:proofErr w:type="spellEnd"/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pochodzi od francuskiego słowa </w:t>
      </w:r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>la</w:t>
      </w:r>
      <w:r w:rsidR="001F17E7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proofErr w:type="spellStart"/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>framboise</w:t>
      </w:r>
      <w:proofErr w:type="spellEnd"/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oznaczającego „malinę”, co</w:t>
      </w:r>
      <w:r w:rsidR="00B91E4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nawiązuje do </w:t>
      </w:r>
      <w:r w:rsidR="00C051FE" w:rsidRPr="001F17E7">
        <w:rPr>
          <w:rFonts w:ascii="Times New Roman" w:hAnsi="Times New Roman" w:cs="Times New Roman"/>
          <w:sz w:val="24"/>
          <w:szCs w:val="24"/>
          <w:lang w:val="pl-PL"/>
        </w:rPr>
        <w:t>morfologii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 xml:space="preserve"> tych skupień.</w:t>
      </w:r>
    </w:p>
    <w:p w14:paraId="41F4E22E" w14:textId="6A15331A" w:rsidR="00615A7E" w:rsidRPr="00615A7E" w:rsidRDefault="007A378B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4"/>
          <w:szCs w:val="4"/>
          <w:lang w:val="pl-PL"/>
        </w:rPr>
      </w:pPr>
      <w:r w:rsidRPr="00615A7E">
        <w:rPr>
          <w:rFonts w:ascii="Times New Roman" w:hAnsi="Times New Roman" w:cs="Times New Roman"/>
          <w:noProof/>
          <w:sz w:val="4"/>
          <w:szCs w:val="4"/>
          <w:lang w:val="pl-PL" w:eastAsia="pl-PL"/>
        </w:rPr>
        <w:drawing>
          <wp:anchor distT="0" distB="0" distL="114300" distR="114300" simplePos="0" relativeHeight="251647488" behindDoc="0" locked="0" layoutInCell="1" allowOverlap="1" wp14:anchorId="692AC15F" wp14:editId="367AF4D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884295" cy="2879725"/>
            <wp:effectExtent l="0" t="0" r="1905" b="0"/>
            <wp:wrapSquare wrapText="bothSides"/>
            <wp:docPr id="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2174598" w14:textId="08A1930D" w:rsidR="001F17E7" w:rsidRPr="00742D19" w:rsidRDefault="001F17E7" w:rsidP="00742D19">
      <w:pPr>
        <w:pStyle w:val="Figpodpis"/>
        <w:rPr>
          <w:sz w:val="6"/>
          <w:szCs w:val="6"/>
        </w:rPr>
      </w:pPr>
      <w:r w:rsidRPr="00774624">
        <w:t>Fig. 1. Typy</w:t>
      </w:r>
      <w:r>
        <w:t xml:space="preserve"> strukturalne</w:t>
      </w:r>
      <w:r w:rsidRPr="00774624">
        <w:t xml:space="preserve"> naturalnych </w:t>
      </w:r>
      <w:proofErr w:type="spellStart"/>
      <w:r w:rsidRPr="00774624">
        <w:t>framboidów</w:t>
      </w:r>
      <w:proofErr w:type="spellEnd"/>
      <w:r w:rsidRPr="00774624">
        <w:t xml:space="preserve"> </w:t>
      </w:r>
      <w:proofErr w:type="spellStart"/>
      <w:r w:rsidRPr="00774624">
        <w:t>piry</w:t>
      </w:r>
      <w:r>
        <w:t>-</w:t>
      </w:r>
      <w:r w:rsidR="00FD1DD2">
        <w:t>towych</w:t>
      </w:r>
      <w:proofErr w:type="spellEnd"/>
      <w:r w:rsidR="00FD1DD2">
        <w:t xml:space="preserve"> na obrazach SEM. 1a –</w:t>
      </w:r>
      <w:r>
        <w:t xml:space="preserve"> </w:t>
      </w:r>
      <w:r w:rsidR="00FD1DD2">
        <w:t>nieuporządkowany; 1b –</w:t>
      </w:r>
      <w:r w:rsidRPr="00774624">
        <w:t xml:space="preserve"> </w:t>
      </w:r>
      <w:proofErr w:type="spellStart"/>
      <w:r w:rsidRPr="00774624">
        <w:t>upo</w:t>
      </w:r>
      <w:r w:rsidR="00FD1DD2">
        <w:t>-</w:t>
      </w:r>
      <w:r w:rsidRPr="00774624">
        <w:t>rząd</w:t>
      </w:r>
      <w:r w:rsidR="00FD1DD2">
        <w:t>kowany</w:t>
      </w:r>
      <w:proofErr w:type="spellEnd"/>
      <w:r w:rsidR="00FD1DD2">
        <w:t>; 1c –</w:t>
      </w:r>
      <w:r>
        <w:t xml:space="preserve"> </w:t>
      </w:r>
      <w:r w:rsidRPr="00774624">
        <w:t>z</w:t>
      </w:r>
      <w:r>
        <w:t xml:space="preserve"> </w:t>
      </w:r>
      <w:proofErr w:type="spellStart"/>
      <w:r w:rsidRPr="00774624">
        <w:t>uporządko</w:t>
      </w:r>
      <w:r w:rsidR="00FD1DD2">
        <w:t>-wanymi</w:t>
      </w:r>
      <w:proofErr w:type="spellEnd"/>
      <w:r w:rsidR="00FD1DD2">
        <w:t xml:space="preserve"> domenami (strzałki); 1d</w:t>
      </w:r>
      <w:r w:rsidRPr="00774624">
        <w:t xml:space="preserve"> </w:t>
      </w:r>
      <w:r w:rsidR="00FD1DD2">
        <w:t xml:space="preserve">– </w:t>
      </w:r>
      <w:r w:rsidRPr="00774624">
        <w:t>uporządkowany, o</w:t>
      </w:r>
      <w:r>
        <w:t xml:space="preserve"> </w:t>
      </w:r>
      <w:proofErr w:type="spellStart"/>
      <w:r w:rsidRPr="00774624">
        <w:t>zewnę</w:t>
      </w:r>
      <w:r w:rsidR="00FD1DD2">
        <w:t>-</w:t>
      </w:r>
      <w:r w:rsidRPr="00774624">
        <w:t>trznym</w:t>
      </w:r>
      <w:proofErr w:type="spellEnd"/>
      <w:r w:rsidRPr="00774624">
        <w:t xml:space="preserve"> pokroju </w:t>
      </w:r>
      <w:proofErr w:type="spellStart"/>
      <w:r w:rsidRPr="00774624">
        <w:t>ikozaedrycznym</w:t>
      </w:r>
      <w:proofErr w:type="spellEnd"/>
      <w:r w:rsidR="00742D19">
        <w:t xml:space="preserve"> </w:t>
      </w:r>
      <w:r>
        <w:t>(</w:t>
      </w:r>
      <w:proofErr w:type="spellStart"/>
      <w:r w:rsidRPr="00774624">
        <w:t>Ohfuji</w:t>
      </w:r>
      <w:proofErr w:type="spellEnd"/>
      <w:r w:rsidRPr="00774624">
        <w:t xml:space="preserve">, </w:t>
      </w:r>
      <w:proofErr w:type="spellStart"/>
      <w:r w:rsidRPr="00774624">
        <w:t>Rickard</w:t>
      </w:r>
      <w:proofErr w:type="spellEnd"/>
      <w:r w:rsidRPr="00774624">
        <w:t>, 2005</w:t>
      </w:r>
      <w:r>
        <w:t>)</w:t>
      </w:r>
      <w:r w:rsidRPr="00774624">
        <w:t>.</w:t>
      </w:r>
    </w:p>
    <w:p w14:paraId="27E4BAD0" w14:textId="014AE081" w:rsidR="00FC7C09" w:rsidRPr="001A7A32" w:rsidRDefault="00742D19" w:rsidP="00742D19">
      <w:pPr>
        <w:pStyle w:val="Bezodstpw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lang w:val="pl-PL"/>
        </w:rPr>
        <w:br w:type="column"/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Struk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tura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framboidalna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nie jest właściwa wyłącznie pirytowi, niekiedy taką formę przyjmują również inne minerały – przeważnie tlenki lub siarczki żelaza. Wtórnie w postaci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mogą występować również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minerały wietrzeniowe czy metasomatyczne.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charakteryzować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różnym stopniem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nia: od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chaotycznej budowy wewnętrznej, przez posiadanie wewnętrznych,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dkowanych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domen,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 wysokiego stopnia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dkowania, które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wyrażać w posiadaniu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przez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>d</w:t>
      </w:r>
      <w:proofErr w:type="spellEnd"/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>polihedralnego</w:t>
      </w:r>
      <w:proofErr w:type="spellEnd"/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pokroju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Obserwuje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również pewną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gradacje wielkośc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 </w:t>
      </w:r>
      <w:proofErr w:type="spellStart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i budują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cych je mikrokryształów. Najmniejsze są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mikroframboi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dy</w:t>
      </w:r>
      <w:proofErr w:type="spellEnd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, zbudowane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nanokryształów</w:t>
      </w:r>
      <w:proofErr w:type="spellEnd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Pojedyncze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budować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(na podobnej 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dzie jak pojedyncze krysz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tały)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struktury wy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ższego rzę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du, tzw.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poliframboidy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Sawłowicz</w:t>
      </w:r>
      <w:proofErr w:type="spellEnd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, 1993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Zestawienie zbiorcze najważniejszy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ch cech </w:t>
      </w:r>
      <w:proofErr w:type="spellStart"/>
      <w:r w:rsidR="00A8377A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przedstawia T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>abela 1.</w:t>
      </w:r>
    </w:p>
    <w:p w14:paraId="0CDF8905" w14:textId="77777777" w:rsidR="00FC7C09" w:rsidRPr="00FC7C09" w:rsidRDefault="00331DE1" w:rsidP="00306101">
      <w:pPr>
        <w:pStyle w:val="Tabpodpis"/>
        <w:jc w:val="center"/>
      </w:pPr>
      <w:r w:rsidRPr="00FC7C09">
        <w:t xml:space="preserve">Tab. 1. Najważniejsze cechy </w:t>
      </w:r>
      <w:proofErr w:type="spellStart"/>
      <w:r w:rsidRPr="00FC7C09">
        <w:t>framboidów</w:t>
      </w:r>
      <w:proofErr w:type="spellEnd"/>
      <w:r w:rsidRPr="00FC7C09">
        <w:t xml:space="preserve"> i tworzących je mikrokryształów</w:t>
      </w:r>
      <w:r w:rsidR="00FC7C09" w:rsidRPr="00FC7C09">
        <w:t>.</w:t>
      </w:r>
      <w:r w:rsidRPr="00FC7C09">
        <w:t xml:space="preserve"> (</w:t>
      </w:r>
      <w:r w:rsidR="00772D52">
        <w:t xml:space="preserve">na podst. </w:t>
      </w:r>
      <w:proofErr w:type="spellStart"/>
      <w:r w:rsidR="00772D52">
        <w:t>Wilkin</w:t>
      </w:r>
      <w:proofErr w:type="spellEnd"/>
      <w:r w:rsidR="00772D52">
        <w:t xml:space="preserve">, </w:t>
      </w:r>
      <w:proofErr w:type="spellStart"/>
      <w:r w:rsidR="00772D52">
        <w:t>Barnes</w:t>
      </w:r>
      <w:proofErr w:type="spellEnd"/>
      <w:r w:rsidR="00772D52">
        <w:t>, 1997)</w:t>
      </w:r>
    </w:p>
    <w:tbl>
      <w:tblPr>
        <w:tblpPr w:leftFromText="142" w:rightFromText="142" w:bottomFromText="397" w:vertAnchor="text" w:tblpXSpec="center" w:tblpY="1"/>
        <w:tblOverlap w:val="never"/>
        <w:tblW w:w="5099" w:type="pct"/>
        <w:tblCellMar>
          <w:top w:w="74" w:type="dxa"/>
          <w:left w:w="74" w:type="dxa"/>
          <w:bottom w:w="74" w:type="dxa"/>
          <w:right w:w="74" w:type="dxa"/>
        </w:tblCellMar>
        <w:tblLook w:val="0600" w:firstRow="0" w:lastRow="0" w:firstColumn="0" w:lastColumn="0" w:noHBand="1" w:noVBand="1"/>
      </w:tblPr>
      <w:tblGrid>
        <w:gridCol w:w="2050"/>
        <w:gridCol w:w="3595"/>
        <w:gridCol w:w="3513"/>
      </w:tblGrid>
      <w:tr w:rsidR="00774624" w:rsidRPr="00777292" w14:paraId="688AB3CF" w14:textId="77777777" w:rsidTr="009F7643">
        <w:trPr>
          <w:trHeight w:val="481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834EB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Cecha</w:t>
            </w:r>
            <w:proofErr w:type="spellEnd"/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30CBD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Mikrokryształy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C81C1" w14:textId="77777777" w:rsidR="00774624" w:rsidRPr="00331DE1" w:rsidRDefault="00774624" w:rsidP="009F7643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331DE1">
              <w:rPr>
                <w:rFonts w:ascii="Times New Roman" w:hAnsi="Times New Roman" w:cs="Times New Roman"/>
                <w:b/>
              </w:rPr>
              <w:t>Framboidy</w:t>
            </w:r>
            <w:proofErr w:type="spellEnd"/>
          </w:p>
        </w:tc>
      </w:tr>
      <w:tr w:rsidR="00774624" w:rsidRPr="00777292" w14:paraId="4BC414D3" w14:textId="77777777" w:rsidTr="009F7643">
        <w:trPr>
          <w:trHeight w:val="844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0FF37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Rozmiary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 xml:space="preserve"> (</w:t>
            </w: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μm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BB3DB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przeważnie 0,1-1,0</w:t>
            </w:r>
          </w:p>
          <w:p w14:paraId="555F87FD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ta sama wielkość w obrębie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framboidu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0CDED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zwykle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&lt;10</w:t>
            </w:r>
          </w:p>
          <w:p w14:paraId="4D18CED8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rzadko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&gt;50</w:t>
            </w:r>
          </w:p>
        </w:tc>
      </w:tr>
      <w:tr w:rsidR="00774624" w:rsidRPr="003A1E56" w14:paraId="5FD1F500" w14:textId="77777777" w:rsidTr="009F7643">
        <w:trPr>
          <w:trHeight w:val="1240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FD31F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Morfologia</w:t>
            </w:r>
            <w:proofErr w:type="spellEnd"/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31864" w14:textId="77777777" w:rsidR="00774624" w:rsidRPr="00551E10" w:rsidRDefault="00774624" w:rsidP="009F7643">
            <w:pPr>
              <w:pStyle w:val="Akapitzlist"/>
              <w:numPr>
                <w:ilvl w:val="0"/>
                <w:numId w:val="5"/>
              </w:numPr>
              <w:spacing w:after="0"/>
              <w:ind w:left="414" w:hanging="35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zazwyczaj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euhedralne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: oktaedry,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pirytoedry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, rzadziej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kuboidy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 lub sferoidy</w:t>
            </w:r>
          </w:p>
          <w:p w14:paraId="1A3B7CC9" w14:textId="77777777" w:rsidR="00774624" w:rsidRPr="00551E10" w:rsidRDefault="00774624" w:rsidP="009F7643">
            <w:pPr>
              <w:pStyle w:val="Akapitzlist"/>
              <w:numPr>
                <w:ilvl w:val="0"/>
                <w:numId w:val="5"/>
              </w:numPr>
              <w:spacing w:after="0"/>
              <w:ind w:left="41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ta sama morfologia w obrębie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framboidu</w:t>
            </w:r>
            <w:proofErr w:type="spellEnd"/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EF74B" w14:textId="4EB4AC1D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sferyczne do nieregularnych, niekiedy w klastrach jako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poliframboidy</w:t>
            </w:r>
            <w:proofErr w:type="spellEnd"/>
          </w:p>
        </w:tc>
      </w:tr>
      <w:tr w:rsidR="00774624" w:rsidRPr="003A1E56" w14:paraId="40B9EE69" w14:textId="77777777" w:rsidTr="009F7643">
        <w:trPr>
          <w:trHeight w:val="527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B0EB7A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Ułożenie</w:t>
            </w:r>
            <w:proofErr w:type="spellEnd"/>
            <w:r w:rsidRPr="0077729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mikrokryształów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5F11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często gęste upakowanie, zbliżone do HCP lub CCP</w:t>
            </w:r>
          </w:p>
        </w:tc>
      </w:tr>
      <w:tr w:rsidR="00774624" w:rsidRPr="00777292" w14:paraId="2498B988" w14:textId="77777777" w:rsidTr="009F7643">
        <w:trPr>
          <w:trHeight w:val="684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FC06D0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Mineralogia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E3D24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pierwotnie: piryt,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greigit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 xml:space="preserve">, magnetyt, </w:t>
            </w:r>
            <w:proofErr w:type="spellStart"/>
            <w:r w:rsidRPr="00551E10">
              <w:rPr>
                <w:rFonts w:ascii="Times New Roman" w:hAnsi="Times New Roman" w:cs="Times New Roman"/>
                <w:lang w:val="pl-PL"/>
              </w:rPr>
              <w:t>magnezjoferryt</w:t>
            </w:r>
            <w:proofErr w:type="spellEnd"/>
            <w:r w:rsidRPr="00551E10">
              <w:rPr>
                <w:rFonts w:ascii="Times New Roman" w:hAnsi="Times New Roman" w:cs="Times New Roman"/>
                <w:lang w:val="pl-PL"/>
              </w:rPr>
              <w:t>, markasyt</w:t>
            </w:r>
          </w:p>
          <w:p w14:paraId="039C7748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wtórnie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(?): </w:t>
            </w:r>
            <w:proofErr w:type="spellStart"/>
            <w:r w:rsidRPr="00777292">
              <w:rPr>
                <w:rFonts w:ascii="Times New Roman" w:hAnsi="Times New Roman" w:cs="Times New Roman"/>
              </w:rPr>
              <w:t>hematyt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limonit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chalkozyn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chalkopiryt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bornit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77292">
              <w:rPr>
                <w:rFonts w:ascii="Times New Roman" w:hAnsi="Times New Roman" w:cs="Times New Roman"/>
              </w:rPr>
              <w:t>sfaleryt</w:t>
            </w:r>
            <w:proofErr w:type="spellEnd"/>
            <w:r w:rsidRPr="00777292">
              <w:rPr>
                <w:rFonts w:ascii="Times New Roman" w:hAnsi="Times New Roman" w:cs="Times New Roman"/>
              </w:rPr>
              <w:t>, galena</w:t>
            </w:r>
          </w:p>
        </w:tc>
      </w:tr>
      <w:tr w:rsidR="00774624" w:rsidRPr="003A1E56" w14:paraId="4A812932" w14:textId="77777777" w:rsidTr="009F7643">
        <w:trPr>
          <w:trHeight w:val="313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26EFA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Występowanie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3814C1" w14:textId="77777777" w:rsidR="00774624" w:rsidRPr="00551E10" w:rsidRDefault="00774624" w:rsidP="009F7643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morskie łupki, iłowce, węglany, jeziorne mułowce, torfy i węgle, żyły hydrotermalne, skały wulkaniczne, skały metamorficzne, utwory metasomatyczne    </w:t>
            </w:r>
          </w:p>
        </w:tc>
      </w:tr>
      <w:tr w:rsidR="00774624" w:rsidRPr="00777292" w14:paraId="1DE3B1EC" w14:textId="77777777" w:rsidTr="009F7643">
        <w:trPr>
          <w:trHeight w:val="658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165162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  <w:b/>
                <w:bCs/>
              </w:rPr>
              <w:t>Chronostratygrafia</w:t>
            </w:r>
            <w:proofErr w:type="spellEnd"/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3CFDDB" w14:textId="77777777" w:rsidR="00774624" w:rsidRPr="00777292" w:rsidRDefault="00774624" w:rsidP="009F7643">
            <w:pPr>
              <w:spacing w:after="0"/>
              <w:rPr>
                <w:rFonts w:ascii="Times New Roman" w:hAnsi="Times New Roman" w:cs="Times New Roman"/>
              </w:rPr>
            </w:pPr>
            <w:proofErr w:type="spellStart"/>
            <w:r w:rsidRPr="00777292">
              <w:rPr>
                <w:rFonts w:ascii="Times New Roman" w:hAnsi="Times New Roman" w:cs="Times New Roman"/>
              </w:rPr>
              <w:t>późny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77292">
              <w:rPr>
                <w:rFonts w:ascii="Times New Roman" w:hAnsi="Times New Roman" w:cs="Times New Roman"/>
              </w:rPr>
              <w:t>archaik</w:t>
            </w:r>
            <w:proofErr w:type="spellEnd"/>
            <w:r w:rsidRPr="00777292">
              <w:rPr>
                <w:rFonts w:ascii="Times New Roman" w:hAnsi="Times New Roman" w:cs="Times New Roman"/>
              </w:rPr>
              <w:t xml:space="preserve">(?) do </w:t>
            </w:r>
            <w:proofErr w:type="spellStart"/>
            <w:r w:rsidRPr="00777292">
              <w:rPr>
                <w:rFonts w:ascii="Times New Roman" w:hAnsi="Times New Roman" w:cs="Times New Roman"/>
              </w:rPr>
              <w:t>dziś</w:t>
            </w:r>
            <w:proofErr w:type="spellEnd"/>
          </w:p>
        </w:tc>
      </w:tr>
    </w:tbl>
    <w:p w14:paraId="408F37C1" w14:textId="77777777" w:rsidR="00471D86" w:rsidRPr="00FC7C09" w:rsidRDefault="00121BF9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37BF">
        <w:rPr>
          <w:rFonts w:ascii="Times New Roman" w:hAnsi="Times New Roman" w:cs="Times New Roman"/>
          <w:sz w:val="24"/>
          <w:szCs w:val="24"/>
          <w:lang w:val="pl-PL"/>
        </w:rPr>
        <w:t>Dane literaturowe wskazują, że</w:t>
      </w:r>
      <w:r w:rsidR="00471D86" w:rsidRPr="00BC37BF">
        <w:rPr>
          <w:rFonts w:ascii="Times New Roman" w:hAnsi="Times New Roman" w:cs="Times New Roman"/>
          <w:sz w:val="24"/>
          <w:szCs w:val="24"/>
          <w:lang w:val="pl-PL"/>
        </w:rPr>
        <w:t xml:space="preserve"> stosunek wielkości mikrokryształu do wielkości </w:t>
      </w:r>
      <w:proofErr w:type="spellStart"/>
      <w:r w:rsidR="00471D86" w:rsidRPr="00BC37BF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471D86" w:rsidRPr="00BC37BF">
        <w:rPr>
          <w:rFonts w:ascii="Times New Roman" w:hAnsi="Times New Roman" w:cs="Times New Roman"/>
          <w:sz w:val="24"/>
          <w:szCs w:val="24"/>
          <w:lang w:val="pl-PL"/>
        </w:rPr>
        <w:t xml:space="preserve"> jest stały przy danej wartości </w:t>
      </w:r>
      <w:r w:rsidRPr="00BC37BF">
        <w:rPr>
          <w:rFonts w:ascii="Times New Roman" w:hAnsi="Times New Roman" w:cs="Times New Roman"/>
          <w:sz w:val="24"/>
          <w:szCs w:val="24"/>
          <w:lang w:val="pl-PL"/>
        </w:rPr>
        <w:t>potencjału oksydacyjno-redukcyjnego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dzięki czemu rozkład wielkości mikrokryształów w obrębie </w:t>
      </w:r>
      <w:proofErr w:type="spellStart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zawsze </w:t>
      </w:r>
      <w:proofErr w:type="spellStart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u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nimodalny</w:t>
      </w:r>
      <w:proofErr w:type="spellEnd"/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Butler i in.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(2000)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przypisują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organi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zację struktury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faktowi przestrzennej periodyzacji procesów </w:t>
      </w:r>
      <w:proofErr w:type="spellStart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kolejnych mikrokryształów na kątach i wierzchołkach ścian istniejących uprzednio kryształów.</w:t>
      </w:r>
    </w:p>
    <w:p w14:paraId="1E6D4790" w14:textId="14964B61" w:rsidR="0028514A" w:rsidRPr="009F7643" w:rsidRDefault="007269BF" w:rsidP="009F7643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Już </w:t>
      </w: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t>Rust</w:t>
      </w:r>
      <w:proofErr w:type="spellEnd"/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(1935) zwrócił uwagę na istnienie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podobnych do </w:t>
      </w: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FC7C09">
        <w:rPr>
          <w:rFonts w:ascii="Times New Roman" w:hAnsi="Times New Roman" w:cs="Times New Roman"/>
          <w:sz w:val="24"/>
          <w:szCs w:val="24"/>
          <w:lang w:val="pl-PL"/>
        </w:rPr>
        <w:t>, lecz, biorąc pod uwagę zebra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ne w t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ab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eli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nr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1 kryteria, nimi niebędących. Badacz ten obserwował w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omawianych przez siebie utworach, obok </w:t>
      </w: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sensu stricto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 niesferyczne agregaty mikrokryształów pirytu 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sferoidy o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dalnych</w:t>
      </w:r>
      <w:proofErr w:type="spellEnd"/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środkach, lecz litych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warstwach zewnętrznych. 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W literaturze opisano wiele 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innych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mogących się kojarzyć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>framboidami</w:t>
      </w:r>
      <w:proofErr w:type="spellEnd"/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>, mających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9187D" w:rsidRPr="00BC37BF">
        <w:rPr>
          <w:rFonts w:ascii="Times New Roman" w:hAnsi="Times New Roman" w:cs="Times New Roman"/>
          <w:sz w:val="24"/>
          <w:szCs w:val="24"/>
          <w:lang w:val="pl-PL"/>
        </w:rPr>
        <w:t>prawdopodobnie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zbliżoną genezę (f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morfologia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punktem odnie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sienia w rozważ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aniach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dotyczących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mechanizmów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 ewolucji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stn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ienie luź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nych, niesferyc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znych agregatów mikrokryształów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pirytu prowoku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je do poszukiwa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czynnika nadają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cego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>framboidom</w:t>
      </w:r>
      <w:proofErr w:type="spellEnd"/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sferyczny zarys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Niektóre doniesienia literaturowe (</w:t>
      </w:r>
      <w:proofErr w:type="spellStart"/>
      <w:r w:rsidR="007C04DA" w:rsidRPr="007C04DA">
        <w:rPr>
          <w:rFonts w:ascii="Times New Roman" w:hAnsi="Times New Roman" w:cs="Times New Roman"/>
          <w:sz w:val="24"/>
          <w:szCs w:val="24"/>
          <w:lang w:val="pl-PL"/>
        </w:rPr>
        <w:t>Sawłowicz</w:t>
      </w:r>
      <w:proofErr w:type="spellEnd"/>
      <w:r w:rsidR="007C04DA" w:rsidRPr="007C04DA">
        <w:rPr>
          <w:rFonts w:ascii="Times New Roman" w:hAnsi="Times New Roman" w:cs="Times New Roman"/>
          <w:sz w:val="24"/>
          <w:szCs w:val="24"/>
          <w:lang w:val="pl-PL"/>
        </w:rPr>
        <w:t>, 1993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) wskazują na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wystę</w:t>
      </w:r>
      <w:r w:rsidR="00F576FC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powanie tzw. </w:t>
      </w:r>
      <w:proofErr w:type="spellStart"/>
      <w:r w:rsidR="00F576FC" w:rsidRPr="007C04DA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pierście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>niowych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których wzrost mógł się odbywać w kierunku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„do wewnątrz”.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Konkrecje przypominają </w:t>
      </w:r>
      <w:proofErr w:type="spellStart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ale nimi nie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są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, ze wzglę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du na brak jednorodnośc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i pokroju mikrokryształów. Uważa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się, 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 pewnym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wskutek wtórnej krystalizacji pirytu, przechodz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 kryształy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Sawłowicz</w:t>
      </w:r>
      <w:proofErr w:type="spellEnd"/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, 1993)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. W wolnych przestrzeniach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pojawiać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inna mineralizacja lub materia organiczna, której obecno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jest argumentem na rzecz zwolenników biotycznej genezy pirytu.</w:t>
      </w:r>
    </w:p>
    <w:p w14:paraId="16F365F9" w14:textId="667723CA" w:rsidR="0028514A" w:rsidRPr="00FC7C09" w:rsidRDefault="0028514A" w:rsidP="009F7643">
      <w:pPr>
        <w:pStyle w:val="Figpodpis"/>
        <w:jc w:val="center"/>
      </w:pPr>
      <w:r w:rsidRPr="0028514A">
        <w:rPr>
          <w:noProof/>
          <w:lang w:eastAsia="pl-PL"/>
        </w:rPr>
        <w:drawing>
          <wp:anchor distT="71755" distB="0" distL="114300" distR="114300" simplePos="0" relativeHeight="251830272" behindDoc="0" locked="0" layoutInCell="1" allowOverlap="1" wp14:anchorId="214B6FEC" wp14:editId="65E35891">
            <wp:simplePos x="0" y="0"/>
            <wp:positionH relativeFrom="column">
              <wp:posOffset>824948</wp:posOffset>
            </wp:positionH>
            <wp:positionV relativeFrom="paragraph">
              <wp:posOffset>5108</wp:posOffset>
            </wp:positionV>
            <wp:extent cx="4078800" cy="2880000"/>
            <wp:effectExtent l="0" t="0" r="0" b="0"/>
            <wp:wrapTopAndBottom/>
            <wp:docPr id="2" name="Obraz 1" descr="sawlowi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mbol zastępczy zawartości 5" descr="sawlowicz.png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C09">
        <w:t xml:space="preserve">Fig. 2. Typy </w:t>
      </w:r>
      <w:r w:rsidR="00733747">
        <w:t>struktur</w:t>
      </w:r>
      <w:r w:rsidRPr="00FC7C09">
        <w:t xml:space="preserve"> podobnych do </w:t>
      </w:r>
      <w:proofErr w:type="spellStart"/>
      <w:r w:rsidRPr="00FC7C09">
        <w:t>framboidalnej</w:t>
      </w:r>
      <w:proofErr w:type="spellEnd"/>
      <w:r w:rsidRPr="00FC7C09">
        <w:t xml:space="preserve"> obserwowane w skałach (</w:t>
      </w:r>
      <w:proofErr w:type="spellStart"/>
      <w:r w:rsidRPr="00FC7C09">
        <w:t>Sawłowicz</w:t>
      </w:r>
      <w:proofErr w:type="spellEnd"/>
      <w:r w:rsidRPr="00FC7C09">
        <w:t>, 2000)</w:t>
      </w:r>
      <w:r w:rsidR="00FC7C09" w:rsidRPr="00FC7C09">
        <w:t>.</w:t>
      </w:r>
    </w:p>
    <w:p w14:paraId="129BB7A2" w14:textId="77777777" w:rsidR="00293041" w:rsidRPr="00FC7C09" w:rsidRDefault="00F576FC" w:rsidP="007A378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Framboidy</w:t>
      </w:r>
      <w:proofErr w:type="spellEnd"/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występują w skałach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owych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różny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ch typów, pod warunkiem zaistnienia pod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czas sedymentacji lub diagenezy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warunków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sprzyjających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powstawaniu tych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(por. rozdział 1.2). Cechami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odróżniającymi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środowisko sedymentacyjne od wulkanicznego czy metamorficznego są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: niskie temperatury, niskie ciśnienia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oraz powszechna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40C7" w:rsidRPr="00293041">
        <w:rPr>
          <w:rFonts w:ascii="Times New Roman" w:hAnsi="Times New Roman" w:cs="Times New Roman"/>
          <w:sz w:val="24"/>
          <w:szCs w:val="24"/>
          <w:lang w:val="pl-PL"/>
        </w:rPr>
        <w:t>różnych grup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mikroorganizmów (por. rozdział 1.3).</w:t>
      </w:r>
    </w:p>
    <w:p w14:paraId="7AE081D6" w14:textId="77777777" w:rsidR="00035C6B" w:rsidRPr="007A378B" w:rsidRDefault="00EC40C7" w:rsidP="007A378B">
      <w:pPr>
        <w:pStyle w:val="Nagwek2"/>
      </w:pPr>
      <w:bookmarkStart w:id="20" w:name="_Toc497471807"/>
      <w:r>
        <w:t xml:space="preserve">Teorie </w:t>
      </w:r>
      <w:r w:rsidRPr="007A378B">
        <w:t>dotyczą</w:t>
      </w:r>
      <w:r w:rsidR="00F576FC" w:rsidRPr="007A378B">
        <w:t>ce</w:t>
      </w:r>
      <w:r w:rsidR="00F576FC" w:rsidRPr="00035C6B">
        <w:t xml:space="preserve"> genezy pirytu </w:t>
      </w:r>
      <w:proofErr w:type="spellStart"/>
      <w:r w:rsidR="00F576FC" w:rsidRPr="00035C6B">
        <w:t>framboidalnego</w:t>
      </w:r>
      <w:bookmarkEnd w:id="20"/>
      <w:proofErr w:type="spellEnd"/>
    </w:p>
    <w:p w14:paraId="11E1F398" w14:textId="77777777" w:rsidR="009910EF" w:rsidRPr="00FC7C09" w:rsidRDefault="00EF6CAC" w:rsidP="00EC40C7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Pomimo powszechności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pirytowych w skałach 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współcześnie tworzą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cych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ach,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mechanizmy odpowiedzialne za powstawanie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nadal nie są </w:t>
      </w:r>
      <w:r w:rsidR="00B07FBA" w:rsidRPr="006B5602">
        <w:rPr>
          <w:rFonts w:ascii="Times New Roman" w:hAnsi="Times New Roman" w:cs="Times New Roman"/>
          <w:sz w:val="24"/>
          <w:szCs w:val="24"/>
          <w:lang w:val="pl-PL"/>
        </w:rPr>
        <w:t>rzetelnie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poznane.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Wyjaśnienie genezy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przedmiotem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wielu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badań ze względu na możliwe zastosowanie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PF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jako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wskaźnik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warunków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>paleośrodowiska</w:t>
      </w:r>
      <w:proofErr w:type="spellEnd"/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, 2005).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Analiza statystyczna wielkości </w:t>
      </w:r>
      <w:proofErr w:type="spellStart"/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 osadzie jest powszechnie wykorzystywana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badaniach geologicznych osadów morskich jako wskaźnik war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unków natlenienia zbiornika (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Kozłowski, 2015; Zatoń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2008; </w:t>
      </w:r>
      <w:proofErr w:type="spellStart"/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1996). </w:t>
      </w:r>
    </w:p>
    <w:p w14:paraId="244AC3A5" w14:textId="77777777" w:rsidR="009910EF" w:rsidRPr="00FC7C09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Mnogość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środowisk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i znaczne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zróżnicowanie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panujących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nich warunk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ów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fizyczno-chemicznych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poligenetyczności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tej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Jednakże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fakt podobieństwa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F58DA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skrajnie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warunkach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zastanawiający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1997).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Kolejne etap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 xml:space="preserve">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reakcji chemicznych w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niskotemperaturowych (poniżej 100 °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C) systemach Fe-S,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m.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in. 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powstawania pirytu, nie zostały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dotąd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jednoznacznie wyznaczone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. Powszechnie przypuszcza się, 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 piryt w śr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odowiskach niskotemperaturowych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tworzy się w wyniku wieloetapowego procesu,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obejmującego przemiany rozpuszczonych w wodzie specjacji siarkowych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a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przeobrażeń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faz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pośrednich w stanie stałym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takich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jak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), pirotyn (FeS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</w:t>
      </w:r>
      <w:r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-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x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 czy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(Fe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należących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 grupy niestabilnych kwasowych 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siarczków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żelaza (AVS, z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ang. </w:t>
      </w:r>
      <w:proofErr w:type="spellStart"/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acid</w:t>
      </w:r>
      <w:proofErr w:type="spellEnd"/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volatile</w:t>
      </w:r>
      <w:proofErr w:type="spellEnd"/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sulphides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Transformacje takie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zachodzić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skutek </w:t>
      </w:r>
      <w:r w:rsidR="001F44A6" w:rsidRPr="003155C0">
        <w:rPr>
          <w:rFonts w:ascii="Times New Roman" w:hAnsi="Times New Roman" w:cs="Times New Roman"/>
          <w:sz w:val="24"/>
          <w:szCs w:val="24"/>
          <w:lang w:val="pl-PL"/>
        </w:rPr>
        <w:t>„</w:t>
      </w:r>
      <w:proofErr w:type="spellStart"/>
      <w:r w:rsidR="001F44A6" w:rsidRPr="003155C0">
        <w:rPr>
          <w:rFonts w:ascii="Times New Roman" w:hAnsi="Times New Roman" w:cs="Times New Roman"/>
          <w:sz w:val="24"/>
          <w:szCs w:val="24"/>
          <w:lang w:val="pl-PL"/>
        </w:rPr>
        <w:t>sulfidacji</w:t>
      </w:r>
      <w:proofErr w:type="spellEnd"/>
      <w:r w:rsidR="001F44A6" w:rsidRPr="003155C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odłączania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kationów żelazowych od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prekursorowych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żelaz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a (</w:t>
      </w:r>
      <w:proofErr w:type="spellStart"/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Benning</w:t>
      </w:r>
      <w:proofErr w:type="spellEnd"/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634057F9" w14:textId="77777777" w:rsidR="00F576FC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>Nie jest jasna relacja czasowa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FC7C09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czasu tworzenia minera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lizacji pirytowej.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Niepewne jest, czy za powstawanie luźnych agregatów mikr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okry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ształów pirytu, powszechnych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osadach, odpowiedzialne są te same procesy, które warunkują tworzenie się </w:t>
      </w:r>
      <w:proofErr w:type="spellStart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2005).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Na podstawie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danych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dostarczonych przez obserwacje (</w:t>
      </w:r>
      <w:proofErr w:type="spellStart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paleo</w:t>
      </w:r>
      <w:proofErr w:type="spellEnd"/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)ekologiczne, badania 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ksperymentalne oraz teoretyczne rozważania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</w:t>
      </w:r>
      <w:r w:rsidR="009C2349" w:rsidRPr="00FC7C09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chemiczne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155C0">
        <w:rPr>
          <w:rFonts w:ascii="Times New Roman" w:hAnsi="Times New Roman" w:cs="Times New Roman"/>
          <w:sz w:val="24"/>
          <w:szCs w:val="24"/>
          <w:lang w:val="pl-PL"/>
        </w:rPr>
        <w:t>określić warunki środowiskowe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które </w:t>
      </w:r>
      <w:r w:rsidR="00EB65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sprzyjają powstawaniu 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pirytu i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>. Poniżej p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rzedstawiono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dane </w:t>
      </w:r>
      <w:proofErr w:type="spellStart"/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litraturowe</w:t>
      </w:r>
      <w:proofErr w:type="spellEnd"/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dotyczące wpływu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na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faz siarkowo-żelazowych.</w:t>
      </w:r>
    </w:p>
    <w:p w14:paraId="466C3959" w14:textId="77777777" w:rsidR="00EB65B6" w:rsidRPr="00A8377A" w:rsidRDefault="00F576FC" w:rsidP="006D2BE3">
      <w:pPr>
        <w:pStyle w:val="bullet"/>
      </w:pPr>
      <w:r w:rsidRPr="00A8377A">
        <w:t xml:space="preserve">Potencjał </w:t>
      </w:r>
      <w:r w:rsidR="009D6A5A" w:rsidRPr="00A8377A">
        <w:t>oksydacyjno-redukcyjny</w:t>
      </w:r>
    </w:p>
    <w:p w14:paraId="6E1616A4" w14:textId="32F65D3F" w:rsidR="009D6A5A" w:rsidRPr="00C56E13" w:rsidRDefault="00700660" w:rsidP="00C56E13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anchor distT="71755" distB="215900" distL="114300" distR="114300" simplePos="0" relativeHeight="251831296" behindDoc="0" locked="0" layoutInCell="1" allowOverlap="1" wp14:anchorId="307F3CDD" wp14:editId="1422233B">
            <wp:simplePos x="0" y="0"/>
            <wp:positionH relativeFrom="column">
              <wp:posOffset>506730</wp:posOffset>
            </wp:positionH>
            <wp:positionV relativeFrom="paragraph">
              <wp:posOffset>1773334</wp:posOffset>
            </wp:positionV>
            <wp:extent cx="4708800" cy="3715200"/>
            <wp:effectExtent l="0" t="0" r="0" b="0"/>
            <wp:wrapTopAndBottom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 przyrodzie piryt, podobnie jak inne siarczki, tworzy się w śr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odowiskach o niskim potencjale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oksyd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redukcyjnym. Pole stabilności pirytu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zależne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Eh i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oraz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rozciąga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się, w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zależności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>jonów żelazowych i siarczkowych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EB65B6" w:rsidRPr="003A1E56">
        <w:rPr>
          <w:rFonts w:ascii="Times New Roman" w:hAnsi="Times New Roman" w:cs="Times New Roman"/>
          <w:sz w:val="24"/>
          <w:szCs w:val="24"/>
          <w:lang w:val="pl-PL"/>
        </w:rPr>
        <w:t>wartościami</w:t>
      </w:r>
      <w:r w:rsidR="00F576FC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Eh od ok.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-0,7 </w:t>
      </w:r>
      <w:r w:rsidR="00F576FC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0,2 V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i </w:t>
      </w:r>
      <w:proofErr w:type="spellStart"/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od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(f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491754" w:rsidRPr="006F6288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proofErr w:type="spellStart"/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>Benning</w:t>
      </w:r>
      <w:proofErr w:type="spellEnd"/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współpracownicy (2000) zaproponowali ścieżkę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 na drodze reakcji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wychodzących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„</w:t>
      </w:r>
      <w:proofErr w:type="spellStart"/>
      <w:r w:rsidR="00F576FC" w:rsidRPr="003A1E56">
        <w:rPr>
          <w:rFonts w:ascii="Times New Roman" w:hAnsi="Times New Roman" w:cs="Times New Roman"/>
          <w:sz w:val="24"/>
          <w:szCs w:val="24"/>
          <w:lang w:val="pl-PL"/>
        </w:rPr>
        <w:t>sulfidacji</w:t>
      </w:r>
      <w:proofErr w:type="spellEnd"/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z udziałem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specjacji siarki</w:t>
      </w:r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zerowym stopniu utlenienia.</w:t>
      </w:r>
      <w:r w:rsidR="00553227">
        <w:rPr>
          <w:rFonts w:ascii="Times New Roman" w:hAnsi="Times New Roman" w:cs="Times New Roman"/>
          <w:noProof/>
          <w:lang w:val="pl-PL" w:eastAsia="pl-PL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5FBC93E" wp14:editId="02716A0A">
                <wp:simplePos x="0" y="0"/>
                <wp:positionH relativeFrom="column">
                  <wp:posOffset>2747645</wp:posOffset>
                </wp:positionH>
                <wp:positionV relativeFrom="paragraph">
                  <wp:posOffset>134620</wp:posOffset>
                </wp:positionV>
                <wp:extent cx="1138555" cy="152400"/>
                <wp:effectExtent l="4445" t="0" r="0" b="3175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8555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241F37" id="Rectangle 5" o:spid="_x0000_s1026" style="position:absolute;margin-left:216.35pt;margin-top:10.6pt;width:89.65pt;height:1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" fillcolor="white [3212]" stroked="f"/>
            </w:pict>
          </mc:Fallback>
        </mc:AlternateContent>
      </w:r>
    </w:p>
    <w:p w14:paraId="32CE1C44" w14:textId="09EFD275" w:rsidR="009D6A5A" w:rsidRPr="00491754" w:rsidRDefault="009D6A5A" w:rsidP="00700660">
      <w:pPr>
        <w:pStyle w:val="Figpodpis"/>
      </w:pPr>
      <w:r>
        <w:t>Fig. 3. System Fe-S-H</w:t>
      </w:r>
      <w:r w:rsidRPr="00491754">
        <w:rPr>
          <w:vertAlign w:val="subscript"/>
        </w:rPr>
        <w:t>2</w:t>
      </w:r>
      <w:r>
        <w:t xml:space="preserve">O w temperaturze 25 ºC. Na wykresie widoczne pola stabilności różnych faz żelazowo-siarkowych w zależności od Eh, </w:t>
      </w:r>
      <w:proofErr w:type="spellStart"/>
      <w:r>
        <w:t>pH</w:t>
      </w:r>
      <w:proofErr w:type="spellEnd"/>
      <w:r>
        <w:t xml:space="preserve"> i stężenia jonów żelazowych i siarczkowych; </w:t>
      </w:r>
      <w:r>
        <w:rPr>
          <w:i/>
        </w:rPr>
        <w:t>szare pole</w:t>
      </w:r>
      <w:r>
        <w:t xml:space="preserve"> – pole stabilności pirytu (</w:t>
      </w:r>
      <w:r w:rsidR="00C56E13">
        <w:t xml:space="preserve">według: </w:t>
      </w:r>
      <w:r>
        <w:t xml:space="preserve">Butler, </w:t>
      </w:r>
      <w:proofErr w:type="spellStart"/>
      <w:r>
        <w:t>Rickard</w:t>
      </w:r>
      <w:proofErr w:type="spellEnd"/>
      <w:r>
        <w:t>, 2000).</w:t>
      </w:r>
      <w:r w:rsidR="005A1B1D">
        <w:t xml:space="preserve"> </w:t>
      </w:r>
    </w:p>
    <w:p w14:paraId="4C9C90C9" w14:textId="77777777" w:rsidR="0061201A" w:rsidRPr="006F6288" w:rsidRDefault="009A1781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Ważnym czynnikiem wpływającym na możliwość zachodzenia reakcji redoks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powstawania pirytu jest obecność utleniaczy. Czynnik utleniający jest niezbędny w reakcji tworzenia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disiarczku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z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która wymaga znacznego transferu elektronów. Wśród możliwych akceptorów elektronów w tej reakcji wymienia się: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S,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6+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NO</w:t>
      </w:r>
      <w:r w:rsidR="00F636F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636F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węgiel organiczny bądź jony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dikarboksylowe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1996). </w:t>
      </w:r>
    </w:p>
    <w:p w14:paraId="2D6B4ABC" w14:textId="77777777" w:rsidR="0061201A" w:rsidRPr="006F6288" w:rsidRDefault="00F6664B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Wielu badaczy wskazuje, że o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becność niewielkich ilości tlenu zdaje się być kluczowym czynnikiem powodzenia laboratoryjnych prób abiotycznej syntezy PF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1996;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2005). Tlen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promować syntezę polisiarczków, dzięki czemu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systemie wzrasta aktywność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9A1781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i,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konsekwentnie, </w:t>
      </w:r>
      <w:r w:rsidR="0061201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następuje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przesycenie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względem pirytu.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Uważa się także, że obecność tlenu powodująca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 Eh w środowisku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powoduje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względem pirytu (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2005). </w:t>
      </w:r>
    </w:p>
    <w:p w14:paraId="081ECE5D" w14:textId="77777777" w:rsidR="00D8263D" w:rsidRPr="006F6288" w:rsidRDefault="0061201A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Istnieją także doniesienia, jak na przykład w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eksperymencie opisanym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pracy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Benning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transformacja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mackina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witu</w:t>
      </w:r>
      <w:proofErr w:type="spellEnd"/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piryt w szerokim zakresie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(3,3-12) i temperaturach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poniżej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100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 zachodziła tylko w roztworac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h 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niskim stopniu natlenienia.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Przyjmując zaś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model powstawania pirytu z udziałem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fazy pośredniej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należy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zauważyć, że do konwersji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niezbędna jest obecność słabego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czynnika utleniają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cego (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, 1997).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Benning</w:t>
      </w:r>
      <w:proofErr w:type="spellEnd"/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współpracownicy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systemach niskotemperaturowych mało prawdopodobne jest otrzymanie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 w roztworach, 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których jedynym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siarki jest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Jednakże, eksperymentalnie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uzyskano w takich warunkach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interpretowane przez badaczy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PF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1996; Butler</w:t>
      </w:r>
      <w:r w:rsidR="009D6A5A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2000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0DF84E1" w14:textId="77777777" w:rsidR="00D8263D" w:rsidRPr="006F6288" w:rsidRDefault="00D8263D" w:rsidP="00D8263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Małe zmiany Eh mogą prowadzić do przesycenia roztworu względem pirytu i w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pływać na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j fazy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o czym świadczą wyniki syntez laboratoryjnych. W eksperymencie opisanym w pracy Butler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piryt został otrzymany jedynie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o Eh wyższym niż -250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Wynik ten jest tłumaczony przez fakt zaistnienia przy takich wartościach potencjału oksyd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redukcyjnego warunków dużego przesycenia względem pirytu, szybkiej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ograniczonego wzrostu kryształów, co oznacza, że względem stałej reakcji reagenty były szybko dostarczane w miejsce powstawania pirytu. Ponadto, utworzenie pierwszego kryształku pirytu,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którego ściany służą za miejsce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miałoby uruchamiać kaskadowo syntezę następnych. Również według MacLean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2007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 w warunkach wysokiego przesycenia roztworu względem pirytu przy Eh &gt;-250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zaś kryształy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tworzą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się przy niższych wartościach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 (ok. -400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),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kiedy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roztworu jest niższe. </w:t>
      </w:r>
    </w:p>
    <w:p w14:paraId="39F95CF8" w14:textId="77777777" w:rsidR="005D0A06" w:rsidRPr="006F6288" w:rsidRDefault="0040006F" w:rsidP="009D6A5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Wytrącanie pirytu może być wspomagane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becność w środowisku krystalicznych faz siarczkowych o utlenionych powierzch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niach ścian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Benning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</w:t>
      </w:r>
      <w:proofErr w:type="spellStart"/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wpółpracownicy</w:t>
      </w:r>
      <w:proofErr w:type="spellEnd"/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udowodnili</w:t>
      </w:r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>, ze stopień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utlenienia fazy </w:t>
      </w:r>
      <w:proofErr w:type="spellStart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prekursorowej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wprost proporcjonalny do tempa jej transformacji w piryt. Podobnie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wytrącanie pirytu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przez mechanizm heterogenicznej </w:t>
      </w:r>
      <w:proofErr w:type="spellStart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nawet w niskich temperaturach, może zachodzić na utlenionych powierzchniach ścian </w:t>
      </w:r>
      <w:proofErr w:type="spellStart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kryształów pirytu.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 </w:t>
      </w:r>
      <w:proofErr w:type="spellStart"/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w przeprowadzonych próbach laboratoryjnej abiotycznej syntezy PF otrzymali piryt w próbach, w których </w:t>
      </w:r>
      <w:proofErr w:type="spellStart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>prekursorowe</w:t>
      </w:r>
      <w:proofErr w:type="spellEnd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>monosiarczki</w:t>
      </w:r>
      <w:proofErr w:type="spellEnd"/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przed wykorzystaniem do reakcji tworzenia pirytu były suszone na powietrzu, a przez to poddane utlenianiu, co miało istotny wpływ na ich reaktywność.</w:t>
      </w:r>
    </w:p>
    <w:p w14:paraId="2E705689" w14:textId="77777777" w:rsidR="009A1781" w:rsidRPr="006F6288" w:rsidRDefault="009A1781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środowisku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osadów dennych podwyższenie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Eh może być spo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wodowane przepływem nad dnem 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resuspensją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osadu (Neumann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 Strefa istnienia w osadzie wartości Eh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koincydujących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przesyceniem roztworu względem pirytu jest ograniczona fizycznie w pionie, ze względu na duży gradient zmian Eh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blisko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granicy stref redukującej i utleniającej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Granica tych stref, w pobliżu której następuje gwałtowna zmiana rozpuszczalności pirytu,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usytuowana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blisko poziomu równowagi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(Butler,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2000).</w:t>
      </w:r>
    </w:p>
    <w:p w14:paraId="75D2A997" w14:textId="77777777" w:rsidR="00F576FC" w:rsidRPr="00A8377A" w:rsidRDefault="00F576FC" w:rsidP="006D2BE3">
      <w:pPr>
        <w:pStyle w:val="bullet"/>
      </w:pPr>
      <w:r w:rsidRPr="00A8377A">
        <w:t>Temperatura</w:t>
      </w:r>
    </w:p>
    <w:p w14:paraId="5D8BA7CE" w14:textId="77777777" w:rsidR="00CA517D" w:rsidRPr="006F6288" w:rsidRDefault="00A531C5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Opisane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literaturze próby abiotycznej syntezy piry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tu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(por. rozdz. 1.4.1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wskazują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kluczową rolę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temperatury w tworzeniu się tej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W wielu eksperymentach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syntez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które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uznać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zakończone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sukcesem, układ reakcyjny utrzymy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wano w temperaturze co najmniej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60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1B15FDA" w14:textId="77777777" w:rsidR="00CA517D" w:rsidRPr="006F6288" w:rsidRDefault="009507A7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syntezie przeprowadzonej przez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Sunagawa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32D1D" w:rsidRPr="006F6288">
        <w:rPr>
          <w:rFonts w:ascii="Times New Roman" w:hAnsi="Times New Roman" w:cs="Times New Roman"/>
          <w:sz w:val="24"/>
          <w:szCs w:val="24"/>
          <w:lang w:val="pl-PL"/>
        </w:rPr>
        <w:t>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(1973) odnotowano dodatnią korelację między wielkością otrzymanych agregatów mikrokryształów pirytowych a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temperaturą. </w:t>
      </w:r>
    </w:p>
    <w:p w14:paraId="1CB71C1E" w14:textId="77777777" w:rsidR="00CA517D" w:rsidRPr="006F6288" w:rsidRDefault="00D32D1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Osady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abiotycznego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eksperymentu przeprowadzonego w temperaturze pokojowej przez </w:t>
      </w:r>
      <w:proofErr w:type="spellStart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(1973), zawierały wyłącznie nieprzereagowany </w:t>
      </w:r>
      <w:proofErr w:type="spellStart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lastRenderedPageBreak/>
        <w:t>Badacze 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odnotowali obecność pirytu w próbach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, w których eksperyment był prowadzony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temperaturach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60 ºC i powyżej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37BE7048" w14:textId="77777777" w:rsidR="00F576FC" w:rsidRPr="006F6288" w:rsidRDefault="00CA517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Rolę temperatury w powstawaniu różnorodnych form pirytu podkreśla także </w:t>
      </w:r>
      <w:proofErr w:type="spellStart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(1991)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Zaobserwował on, że w badaniach prowadzonych w niskich temperaturach (ok.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25 ºC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osobne kryształy </w:t>
      </w:r>
      <w:proofErr w:type="spellStart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natomiast w próbach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wysokotemperaturowych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100 ºC wytworzyły się luźne agregaty mikrokrystaliczne.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Wydaje się więc, że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>framboidalna</w:t>
      </w:r>
      <w:proofErr w:type="spellEnd"/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systemach abiotycznych preferencyjnie powstaje w wysokich temperaturach.</w:t>
      </w:r>
    </w:p>
    <w:p w14:paraId="1FE65BA4" w14:textId="77777777" w:rsidR="005664E3" w:rsidRPr="00F8786E" w:rsidRDefault="00F8786E" w:rsidP="005664E3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badaniach Butlera i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otrzymano piryt w formie </w:t>
      </w:r>
      <w:proofErr w:type="spellStart"/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wyłącznie w eksperymentach przeprowadzonych w temperaturach poniżej 100 °C, natomiast 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w próbach wyżej temperaturowych powstały </w:t>
      </w:r>
      <w:proofErr w:type="spellStart"/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proofErr w:type="spellStart"/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kryształy pirytu. </w:t>
      </w:r>
    </w:p>
    <w:p w14:paraId="6356621E" w14:textId="77777777" w:rsidR="00CA517D" w:rsidRPr="006F6288" w:rsidRDefault="00F8786E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b/>
          <w:i/>
          <w:sz w:val="24"/>
          <w:szCs w:val="24"/>
          <w:lang w:val="pl-PL"/>
        </w:rPr>
      </w:pP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Według badań </w:t>
      </w:r>
      <w:proofErr w:type="spellStart"/>
      <w:r w:rsidRPr="00F8786E">
        <w:rPr>
          <w:rFonts w:ascii="Times New Roman" w:hAnsi="Times New Roman" w:cs="Times New Roman"/>
          <w:sz w:val="24"/>
          <w:szCs w:val="24"/>
          <w:lang w:val="pl-PL"/>
        </w:rPr>
        <w:t>Benning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i współpracowników (2000), w roztworach pozostających w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równowadze z H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w temperaturach poniżej 100 °C tempo transformacji </w:t>
      </w:r>
      <w:proofErr w:type="spellStart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piryt było pomijalne. Jednakże, w naturalnych systemach </w:t>
      </w:r>
      <w:proofErr w:type="spellStart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biogeochemicznych</w:t>
      </w:r>
      <w:proofErr w:type="spellEnd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, w których powstaje PF,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rzadko występują takie temperatury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Co więcej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C0D7B" w:rsidRPr="00F8786E">
        <w:rPr>
          <w:rFonts w:ascii="Times New Roman" w:hAnsi="Times New Roman" w:cs="Times New Roman"/>
          <w:sz w:val="24"/>
          <w:szCs w:val="24"/>
          <w:lang w:val="pl-PL"/>
        </w:rPr>
        <w:t>taka termika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ograniczałaby rozwój mikroorganizmów. Można zatem wnioskować, że w środowiskach takich, jak osady denne i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euksyniczne</w:t>
      </w:r>
      <w:proofErr w:type="spellEnd"/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kolumny wód, powstawanie PF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katalizowane jest przez inny niż temperatura czynnik, taki jak działalność mikroorganizmów</w:t>
      </w:r>
    </w:p>
    <w:p w14:paraId="66E10C43" w14:textId="77777777" w:rsidR="00F576FC" w:rsidRPr="00A8377A" w:rsidRDefault="00F576FC" w:rsidP="006D2BE3">
      <w:pPr>
        <w:pStyle w:val="bullet"/>
      </w:pPr>
      <w:proofErr w:type="spellStart"/>
      <w:r w:rsidRPr="00A8377A">
        <w:t>pH</w:t>
      </w:r>
      <w:proofErr w:type="spellEnd"/>
    </w:p>
    <w:p w14:paraId="3A57A489" w14:textId="77777777" w:rsidR="00A8377A" w:rsidRDefault="00FC0D7B" w:rsidP="00FC0D7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mającym także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przemożny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wpływ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możliwość powst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wania FeS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 xml:space="preserve">2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5804A2" w:rsidRPr="006F6288">
        <w:rPr>
          <w:rFonts w:ascii="Times New Roman" w:hAnsi="Times New Roman" w:cs="Times New Roman"/>
          <w:sz w:val="24"/>
          <w:szCs w:val="24"/>
          <w:lang w:val="pl-PL"/>
        </w:rPr>
        <w:t>Piryt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 przy wartośc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iach </w:t>
      </w:r>
      <w:proofErr w:type="spellStart"/>
      <w:r w:rsidR="00446497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(f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ig. 3)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przy czym jest to proces ściśle kontrolowany przez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specjacji poszczególnych pierwiastków obecnych w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roztworze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(m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.in. rozpu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szczalność </w:t>
      </w:r>
      <w:proofErr w:type="spellStart"/>
      <w:r w:rsidR="00DE0C35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żelaza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a przez to aktywność jonów żelazowych i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siarczkowych; por. </w:t>
      </w:r>
      <w:proofErr w:type="spellStart"/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1997)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zależą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proofErr w:type="spellStart"/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co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ma znaczenie dla procesów powstawania minerałów.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Wiele czysto chemicznych eksperymentów laboratoryjnych potwierdziło, że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czynnikiem warunkującym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 pirytu.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Prace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i Morse’a (1996) oraz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Morse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 (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1997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wykazały, że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głównym czynnikiem kontrolującym mineralogię i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faz.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podobne do </w:t>
      </w:r>
      <w:proofErr w:type="spellStart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o </w:t>
      </w:r>
      <w:proofErr w:type="spellStart"/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&lt; 6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przy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wyższych wartościach </w:t>
      </w:r>
      <w:proofErr w:type="spellStart"/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odnotowano obecność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jedynie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kryształów </w:t>
      </w:r>
      <w:proofErr w:type="spellStart"/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4A7FA87B" w14:textId="77777777" w:rsidR="00F576FC" w:rsidRPr="00A8377A" w:rsidRDefault="003F3CFD" w:rsidP="006D2BE3">
      <w:pPr>
        <w:pStyle w:val="bullet"/>
      </w:pPr>
      <w:r w:rsidRPr="00A8377A">
        <w:t>Obecność</w:t>
      </w:r>
      <w:r w:rsidR="00F576FC" w:rsidRPr="00A8377A">
        <w:t xml:space="preserve"> materii organicznej</w:t>
      </w:r>
    </w:p>
    <w:p w14:paraId="2F3D38AE" w14:textId="77777777" w:rsidR="00B40ACD" w:rsidRPr="006F6288" w:rsidRDefault="00F576FC" w:rsidP="00FD644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Przypuszcza się, ze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w środowisku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sprzyjać tworzeniu PF. Ku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takiemu wnioskowi skłania kilka przesłanek. Po pierwsze,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spotykane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skałach i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ach bogatych w materię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potwierdz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onej genezie biotycznej, takich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jak: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węgle,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łupki,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węglany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związane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utlenianiem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węglowodorów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skał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owych PF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uważa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się za produkt wczesnej diagenezy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Cavalazzi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niektórych pracach opisuje się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zawierają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mikrokryształami interkalacje materii organicznej. Obserwuje się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446497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(zwłaszcza w obrę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bie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por. rozdz.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1.3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posiadające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organiczne błonki, które nie mają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prawdopodobnie pierwszorzę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dnego wpływu na powstawanie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zapobiegać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krystalizacji wtórnego pirytu w p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rzestrzeniach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 m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ikrokr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yształami (</w:t>
      </w:r>
      <w:proofErr w:type="spellStart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446497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446497">
        <w:rPr>
          <w:rFonts w:ascii="Times New Roman" w:hAnsi="Times New Roman" w:cs="Times New Roman"/>
          <w:sz w:val="24"/>
          <w:szCs w:val="24"/>
          <w:lang w:val="pl-PL"/>
        </w:rPr>
        <w:t>, 1997) lub ograniczać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uszczanie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(</w:t>
      </w:r>
      <w:proofErr w:type="spellStart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, 1975).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przesłank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rzecz pozytywnego wpływu materii org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anicznej na powstawanie PF jest </w:t>
      </w:r>
      <w:r w:rsidR="00035C6B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(niekiedy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ych nagromadzeniach) 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mikroskamieniałośc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iach</w:t>
      </w:r>
      <w:proofErr w:type="spellEnd"/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. Rozpuszczanie węglanowych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szkieletów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skutkować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lokalnym wzro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stem </w:t>
      </w:r>
      <w:proofErr w:type="spellStart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, co sprzyja wytrą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żelaza, 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rozkładające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szczątki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stanowią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źródło materii organicznej,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z której udziałem mogą zachodzić procesy redukcji związków siarki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Cavalazzi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Materia organiczna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działać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matryca jonowa dla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co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badania Graham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(1995).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Autorzy tej pracy odnajdywali PF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głównie w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nagromadzeń </w:t>
      </w:r>
      <w:proofErr w:type="spellStart"/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bituminitu</w:t>
      </w:r>
      <w:proofErr w:type="spellEnd"/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badanej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skale,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jednocześnie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stosunkow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o mniejsze ich ilości odnotowali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partiach skały bogatych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alginit</w:t>
      </w:r>
      <w:proofErr w:type="spellEnd"/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. 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asuwa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się stąd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przypuszczenie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budowa chemiczna związku organicznego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pełniącego rolę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matrycy krystalizacji dla PF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może mieć wpływ na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powstawanie</w:t>
      </w:r>
      <w:r w:rsidR="003F3CFD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EF102F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AB4420D" w14:textId="77777777" w:rsidR="00F576FC" w:rsidRPr="006F6288" w:rsidRDefault="00B40ACD" w:rsidP="00B40AC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kontekście hipotez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mikrobialnym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pochodzeniu PF, obecność materii organicznej jest czynnikiem warunkującym możliwość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życia i rozwoju wielu 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grup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mikroorganizmów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heterotroficznych 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Raiswell</w:t>
      </w:r>
      <w:proofErr w:type="spellEnd"/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, 1982). Należy tutaj zaliczyć organizmy związane z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biogeochemicznym</w:t>
      </w:r>
      <w:proofErr w:type="spellEnd"/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obiegiem siarki, m.in. bakterie redukujące siarczany (BRS). Te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bezwzględne beztlenowce wykorzystują związki organiczne jako donor elektronów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kluczowym dla powstawania PF procesie – dysymilacyjnej redukcji siarczanów.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środowisku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źródła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węgla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formie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dostępnej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dla mikroorganizmów jest 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również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warunkiem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niezbędnym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rozwoju bakterii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redukujących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żelazo 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siarkę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wyniku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których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ach siarczki żelaza.</w:t>
      </w:r>
    </w:p>
    <w:p w14:paraId="5056DA91" w14:textId="77777777" w:rsidR="00446497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Z drugiej strony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,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praca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Wilkina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Barnes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</w:t>
      </w:r>
      <w:r>
        <w:rPr>
          <w:rFonts w:ascii="Times New Roman" w:hAnsi="Times New Roman" w:cs="Times New Roman"/>
          <w:sz w:val="24"/>
          <w:szCs w:val="24"/>
          <w:lang w:val="pl-PL"/>
        </w:rPr>
        <w:t>dostarcza danych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wskazujących na negatywny wpływ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na powstawanie PF.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Materia organiczna może być czynnikiem wpływającym na właściwości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chemiczne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, w którym zachodzi krystalizacja faz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. Roztwory zawierające wielkocząs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teczkowe związki organiczne posiadają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własności roztworów koloidalnych. </w:t>
      </w:r>
      <w:r>
        <w:rPr>
          <w:rFonts w:ascii="Times New Roman" w:hAnsi="Times New Roman" w:cs="Times New Roman"/>
          <w:sz w:val="24"/>
          <w:szCs w:val="24"/>
          <w:lang w:val="pl-PL"/>
        </w:rPr>
        <w:t>Rozpuszczone w wodzie substancje organiczne, adsorbując się na powierzchniach faz mineralnych, mogą mieć wpływ na ich trwałość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reaktywność.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Adsorpcja polimerów na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powierzchniach ścian kryształów może zmniejszać ich zdolność do agregacji.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Pewne 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wielkocząsteczkowe związki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organiczne dzięki właściwościom mostkującym sprzyjają agre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gacji cząsteczek.</w:t>
      </w:r>
    </w:p>
    <w:p w14:paraId="2F0BD175" w14:textId="77777777" w:rsidR="00F576FC" w:rsidRPr="006F6288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odobne podejście reprezentują Morse i </w:t>
      </w:r>
      <w:proofErr w:type="spellStart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Wang</w:t>
      </w:r>
      <w:proofErr w:type="spellEnd"/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(1997). W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laboratoryjnych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abiotycznej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PF przeprowadzonych przez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tych badaczy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morskiej materii organicznej, </w:t>
      </w:r>
      <w:r w:rsidR="0009264A" w:rsidRPr="006F6288">
        <w:rPr>
          <w:rFonts w:ascii="Times New Roman" w:hAnsi="Times New Roman" w:cs="Times New Roman"/>
          <w:sz w:val="24"/>
          <w:szCs w:val="24"/>
          <w:lang w:val="pl-PL"/>
        </w:rPr>
        <w:t>odnotowano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, że czynnik ten działał inhibicyjnie na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nukleację</w:t>
      </w:r>
      <w:proofErr w:type="spellEnd"/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i hamował wzrost mikrokryształów.</w:t>
      </w:r>
    </w:p>
    <w:p w14:paraId="0C47428E" w14:textId="77777777" w:rsidR="00F576FC" w:rsidRPr="00A8377A" w:rsidRDefault="00F576FC" w:rsidP="006D2BE3">
      <w:pPr>
        <w:pStyle w:val="bullet"/>
      </w:pPr>
      <w:r w:rsidRPr="00A8377A">
        <w:t xml:space="preserve">Właściwości </w:t>
      </w:r>
      <w:r w:rsidR="00631DD7" w:rsidRPr="00A8377A">
        <w:t xml:space="preserve">chemiczne </w:t>
      </w:r>
      <w:r w:rsidRPr="00A8377A">
        <w:t>roztworu</w:t>
      </w:r>
    </w:p>
    <w:p w14:paraId="000E3036" w14:textId="77777777" w:rsidR="00C417DE" w:rsidRPr="006F6288" w:rsidRDefault="0009264A" w:rsidP="001775A7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Wiadomym jest, że r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oztwór występujący nad i w obrębie porów osadu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źródłem substratów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la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reakcji syntezy nowych faz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Polisiarczki wydają się najbardziej prawdopodobną grupą specjacji siarki na zerowym stopniu utlenienia, uczestniczącą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powstawaniu pirytu.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 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jednak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wspominają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Butler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 eksperymentach,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których wykorzystano je jako substrat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y reakcji powstawania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jako produkt ko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cowy uzyskano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przeważnie </w:t>
      </w:r>
      <w:proofErr w:type="spellStart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kryształy pirytu.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żelazowych w roz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tworze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być czynnikiem wpływającym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jed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norodność rozmiarów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w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obrębie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osiągnięciu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krytycznego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następuje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szybka, jednofazowa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nukleacja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pirytu, po której rozpoczyna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faza wzrostu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Dzięki temu,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wszystkie kryształy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tworzące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framboid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w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wyniku jednego zdarzenia, rozkład ich wielkości jest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un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imodalny</w:t>
      </w:r>
      <w:proofErr w:type="spellEnd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1997). </w:t>
      </w:r>
    </w:p>
    <w:p w14:paraId="3B5C3F70" w14:textId="77777777" w:rsidR="005D7052" w:rsidRPr="006F6288" w:rsidRDefault="0083000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Raiswell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(1982) postuluje, że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zależy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głównie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tempa dostawy i stężenia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jonów żelazowych (II) i siarczkowych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obecności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materii organicznej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wysokiego stężenia tych składników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 systemie otwartym)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małej mobilności żelaza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(dostępności </w:t>
      </w:r>
      <w:r w:rsidR="008F0AEE" w:rsidRPr="006F6288">
        <w:rPr>
          <w:rFonts w:ascii="Times New Roman" w:hAnsi="Times New Roman" w:cs="Times New Roman"/>
          <w:i/>
          <w:sz w:val="24"/>
          <w:szCs w:val="24"/>
          <w:lang w:val="pl-PL"/>
        </w:rPr>
        <w:t>in situ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Tworzenie się PF jest promowane w warunkach przesycenia roztworu względem </w:t>
      </w:r>
      <w:proofErr w:type="spellStart"/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żelaza, gdy precypitacja </w:t>
      </w:r>
      <w:proofErr w:type="spellStart"/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preferowana kinetycznie nad </w:t>
      </w:r>
      <w:r w:rsidR="001B4CC1" w:rsidRPr="00BC1E07">
        <w:rPr>
          <w:rFonts w:ascii="Times New Roman" w:hAnsi="Times New Roman" w:cs="Times New Roman"/>
          <w:sz w:val="24"/>
          <w:szCs w:val="24"/>
          <w:lang w:val="pl-PL"/>
        </w:rPr>
        <w:t>reakcją wytrącania</w:t>
      </w:r>
      <w:r w:rsidR="001610B3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disiarczku</w:t>
      </w:r>
      <w:proofErr w:type="spellEnd"/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Gdy sytuacja się odwraca, zaczyna krystalizować piryt </w:t>
      </w:r>
      <w:proofErr w:type="spellStart"/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euhedralny</w:t>
      </w:r>
      <w:proofErr w:type="spellEnd"/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pośrednio wpływającym na strukturę powstającego pirytu są lokalne warunki hydrodynamiczne, które, przez związek z tempem dostawy substratów reakcji wytrącania pirytu, mogą stanowić o tworzeniu </w:t>
      </w:r>
      <w:proofErr w:type="spellStart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2005). </w:t>
      </w:r>
    </w:p>
    <w:p w14:paraId="5CFA91E4" w14:textId="77777777" w:rsidR="002D1B27" w:rsidRDefault="005D705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Niektóre d</w:t>
      </w:r>
      <w:r w:rsidR="00631D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oniesienia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literaturowe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charakteryzują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czynniki mające wpływ na organizację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obrębie </w:t>
      </w:r>
      <w:proofErr w:type="spellStart"/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Duże zasolenie roztworu, poprzez wpływ na siły van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der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Waalsa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Coulomba między mikrokryształami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 może mieć wpływ na organizację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(Popa i in., 2004).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Jak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wskazują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zaś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siarczkowe mikrokryształki o wielkościach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cząstek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koloidalnych mają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wysokie energie powierzchni ścian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 Całkowita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wolna energia zawiesiny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>zmaleć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procesom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prowadzącym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redukcji powierzchni pojedynczych kryształów,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takim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agregacja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rekrystalizacja.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Agregacja jest wynikiem sił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oddziałujących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cząsteczki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wśród których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akcentują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oddziaływania magnetyczne.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Sferyczność </w:t>
      </w:r>
      <w:proofErr w:type="spellStart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może być efektem działani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a sił napięcia powierzchniowego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(Butler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 bądź odwzorowywać kształt porów roztworu koloidalnego.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pracy </w:t>
      </w:r>
      <w:proofErr w:type="spellStart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Soliman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El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Goresy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’ego</w:t>
      </w:r>
      <w:proofErr w:type="spellEnd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(2012) omawiającej formy występowania pirytu w klastycznych osadach </w:t>
      </w:r>
      <w:proofErr w:type="spellStart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maastrychtu</w:t>
      </w:r>
      <w:proofErr w:type="spellEnd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Doliny Nilu opisano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interpretowaną jako wynik plastycznego dopasowania </w:t>
      </w:r>
      <w:r w:rsidR="002D1B27" w:rsidRPr="00BC1E07">
        <w:rPr>
          <w:rFonts w:ascii="Times New Roman" w:hAnsi="Times New Roman" w:cs="Times New Roman"/>
          <w:sz w:val="24"/>
          <w:szCs w:val="24"/>
          <w:lang w:val="pl-PL"/>
        </w:rPr>
        <w:t>quasi-koloidalnych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powstających w prz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esyconych siarką porach roztworu koloidalnego, co prowadzi do </w:t>
      </w:r>
      <w:proofErr w:type="spellStart"/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ksenomorfizacji</w:t>
      </w:r>
      <w:proofErr w:type="spellEnd"/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tych sferoidalnych form.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laboratoryjnych próbach syntezy PF opisanych przez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próbowano odtworzyć warunki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charakterystyczne dla układów koloidalnych po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przez zastosowanie kolumn wypełnionych silikażelem.  </w:t>
      </w:r>
    </w:p>
    <w:p w14:paraId="2342774B" w14:textId="77777777" w:rsidR="00F576FC" w:rsidRPr="00A8377A" w:rsidRDefault="0037093F" w:rsidP="006D2BE3">
      <w:pPr>
        <w:pStyle w:val="bullet"/>
      </w:pPr>
      <w:r w:rsidRPr="00A8377A">
        <w:t>Obecność</w:t>
      </w:r>
      <w:r w:rsidR="00F576FC" w:rsidRPr="00A8377A">
        <w:t xml:space="preserve"> w środowisku innych siarczków żelaza</w:t>
      </w:r>
    </w:p>
    <w:p w14:paraId="0EE077B4" w14:textId="77777777" w:rsidR="00DC46AE" w:rsidRPr="006F6288" w:rsidRDefault="00F576FC" w:rsidP="00B739C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Zgodnie z prawem Ostwalda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żelaza, które 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najmniej termodynamicznie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stabilne,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wytrącają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z roztworów jako pierwsze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 Niestabilne siarczki żelaza, takie jak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uważane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fazy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preku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rsorowe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dla pirytu. Dowodem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na wieloetapową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ścieżkę krystalizacji pirytu,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bardziej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prawdopodobną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bezpośrednia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nukleacja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roztworu, jest obserwacja, iż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euksyniczne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wody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 naturalnych zbiornikach są najcz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śc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ej nasycone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lekko niedosycone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ale zawsze są przesycone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1996).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Niestabilne siarczki 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źródłem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substratów do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pirytu, w który, jak się sądzi,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przekształcają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na drodze przemian w stanie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stałym. Wydajność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pirytu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przesyconym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tego minerału roztworze,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którym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doszło do 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rozpuszczalności tego prekursora. Rozpuszczalność ta rośnie wraz ze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wzrostem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Benning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545CF3B4" w14:textId="77777777" w:rsidR="00DC46AE" w:rsidRPr="006F6288" w:rsidRDefault="00F576FC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>niektórych badaczy (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Taylor, 1983;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1997)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framboidalna</w:t>
      </w:r>
      <w:proofErr w:type="spellEnd"/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magnetycznym własnościom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który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wskutek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dalszych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przeobrażeń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przechodzi w piryt. Powstawanie pirytu z faz pośrednich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poświadczone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obserwacje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geochemiczne, takie jak badanie koncentracji niklu i molibdenu we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ich otoczeniu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Cavalazzi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</w:t>
      </w:r>
      <w:proofErr w:type="spellStart"/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) proponują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czteroetapowy proces powstawania PF: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(1)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wzrost kryształków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żelaza; (2)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przeobrażenie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;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(3) agregacja jednakowej wielkości kryształk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</w:t>
      </w:r>
      <w:proofErr w:type="spellStart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– wzrost </w:t>
      </w:r>
      <w:proofErr w:type="spellStart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;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(4)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zastąpienie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pirytem.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modelu tym agregacja mikrokryształów jest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możliwa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ferrimagnetycznym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własnościom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gitu</w:t>
      </w:r>
      <w:proofErr w:type="spellEnd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dochodzących maksymalnie do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ok. 200 </w:t>
      </w:r>
      <w:r w:rsidR="00DC46AE" w:rsidRPr="006F6288">
        <w:rPr>
          <w:rFonts w:ascii="Calibri" w:hAnsi="Calibri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C.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Hipotezę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taką zdają się potwierdzać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dów</w:t>
      </w:r>
      <w:proofErr w:type="spellEnd"/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z rezydualnymi 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drami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greigitowymi</w:t>
      </w:r>
      <w:proofErr w:type="spellEnd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0CFE2CE4" w14:textId="77777777" w:rsidR="00F576FC" w:rsidRPr="006F6288" w:rsidRDefault="00DC46AE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Przyjmując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piryt nie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bezpośrednio z roztworu,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stwierdzić,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 wydajność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jego 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wydajności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Masa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precypitatu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monosiarczkowego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zaś funkcją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jonów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żelaza i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wodorosiarczkowych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kolei od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(bezpostaciowy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rozpuszcza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 w roztworach 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odczynie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kwaśnym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przypuszczać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więcej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bę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dzie powstawało przy niski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ch wartościach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1997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W kolumnie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dennych powstawanie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disiarczków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głębokości,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wraz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 którą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rośnie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stężenie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migruj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cego w dół z rejonu aktywności BRS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Neumann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</w:t>
      </w:r>
    </w:p>
    <w:p w14:paraId="0E0CDAE8" w14:textId="77777777" w:rsidR="00F576FC" w:rsidRPr="006F6288" w:rsidRDefault="00E50C00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 Wang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piryt może powstawać 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prekursorowych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faz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monosiarczkowych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procesie rozpuszczania i precypitacji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oparciu o dwa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proponowane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mechanizmy: 1)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heterogenicznej pirytu na defektach kryształów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minerału-prekursora; 2) przez gromadzenie się klastrów molekuł </w:t>
      </w:r>
      <w:proofErr w:type="spellStart"/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>disiarczkowych</w:t>
      </w:r>
      <w:proofErr w:type="spellEnd"/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powierzchni minerału-prekursora, przez co tworzy się warstwa przejściowa między kryształem </w:t>
      </w:r>
      <w:proofErr w:type="spellStart"/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 roztworem;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ułatwiająca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nukleację</w:t>
      </w:r>
      <w:proofErr w:type="spellEnd"/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proofErr w:type="spellEnd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twierdzą,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 są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początkowym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miejscem </w:t>
      </w:r>
      <w:proofErr w:type="spellStart"/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ale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miarę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postępu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krystalizacji pirytu kolejne kryształki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utworzonych już wcześniej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kryształach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pirytu.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Jednakże,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podważają powstawanie pirytu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 drodze konwersji 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wskazując, że piryt tworzy się w pewnej odległości od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monosiarczkowego</w:t>
      </w:r>
      <w:proofErr w:type="spellEnd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precypitatu, a kryształki pirytu są wielokrotnie większe niż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nanokryształki</w:t>
      </w:r>
      <w:proofErr w:type="spellEnd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bserwacje środowiskowe i laboratoryjne świadczą o tym, że ważną rolę w powstawaniu PF mogą mieć klastry 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, składające się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amorficznego 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koloidalnych 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nanocząstek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, 2005).</w:t>
      </w:r>
    </w:p>
    <w:p w14:paraId="337CD93E" w14:textId="77777777" w:rsidR="00F576FC" w:rsidRPr="00A8377A" w:rsidRDefault="00F576FC" w:rsidP="006D2BE3">
      <w:pPr>
        <w:pStyle w:val="bullet"/>
      </w:pPr>
      <w:r w:rsidRPr="00A8377A">
        <w:t xml:space="preserve">Charakterystyka </w:t>
      </w:r>
      <w:r w:rsidR="00493984" w:rsidRPr="00A8377A">
        <w:t>osad</w:t>
      </w:r>
      <w:r w:rsidRPr="00A8377A">
        <w:t>u</w:t>
      </w:r>
    </w:p>
    <w:p w14:paraId="3A6EA555" w14:textId="77777777" w:rsidR="00F576FC" w:rsidRPr="006F6288" w:rsidRDefault="00DC46AE" w:rsidP="00F73C5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EF102F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pirytowe spotyka się powszechnie </w:t>
      </w:r>
      <w:r w:rsidR="00F73C5E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EF102F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środowiskach osadowych o niskim potencjale </w:t>
      </w:r>
      <w:proofErr w:type="spellStart"/>
      <w:r w:rsidR="00EF102F" w:rsidRPr="00EF102F">
        <w:rPr>
          <w:rFonts w:ascii="Times New Roman" w:hAnsi="Times New Roman" w:cs="Times New Roman"/>
          <w:sz w:val="24"/>
          <w:szCs w:val="24"/>
          <w:lang w:val="pl-PL"/>
        </w:rPr>
        <w:t>oksydo</w:t>
      </w:r>
      <w:proofErr w:type="spellEnd"/>
      <w:r w:rsidR="00EF102F" w:rsidRPr="00EF102F">
        <w:rPr>
          <w:rFonts w:ascii="Times New Roman" w:hAnsi="Times New Roman" w:cs="Times New Roman"/>
          <w:sz w:val="24"/>
          <w:szCs w:val="24"/>
          <w:lang w:val="pl-PL"/>
        </w:rPr>
        <w:t>-redukcyjnym (</w:t>
      </w:r>
      <w:proofErr w:type="spellStart"/>
      <w:r w:rsidRPr="00EF102F">
        <w:rPr>
          <w:rFonts w:ascii="Times New Roman" w:hAnsi="Times New Roman" w:cs="Times New Roman"/>
          <w:sz w:val="24"/>
          <w:szCs w:val="24"/>
          <w:lang w:val="pl-PL"/>
        </w:rPr>
        <w:t>Cavalazzi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Graham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 (1995)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blaszki minerałów ilastych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miejscami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kryształków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pirytu. Ci sami autorzy twierdzą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sferyczności </w:t>
      </w:r>
      <w:proofErr w:type="spellStart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tworzenie jako pseudomorfozy po grudkach minerałów ilastych.</w:t>
      </w:r>
    </w:p>
    <w:p w14:paraId="41C96E78" w14:textId="77777777" w:rsidR="002D1B27" w:rsidRPr="006F6288" w:rsidRDefault="008C24B3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Podejmowan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o wiele 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laboratoryjnych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z wykorzystaniem silikażelu (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m.in. </w:t>
      </w:r>
      <w:proofErr w:type="spellStart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Wang</w:t>
      </w:r>
      <w:proofErr w:type="spellEnd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Morse, 1996; Morse, </w:t>
      </w:r>
      <w:proofErr w:type="spellStart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Wang</w:t>
      </w:r>
      <w:proofErr w:type="spellEnd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, 1997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). Jak wskazują Morse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Wang</w:t>
      </w:r>
      <w:proofErr w:type="spellEnd"/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nukleacja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roztworze o właściwościach żelu zachodzi w ograniczonej przestrzeni, co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wpływa na ograniczenie jej tempa i wyższe niż w roztworze właściwym przesycenie roztworu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konieczne do zainicjowania tego procesu. Swobodne mieszanie się roztworu jest ograniczone i wszelki transfer masy może odbywać się wyłącznie na drodze dyfuzji cząsteczek, która ograniczana jest przez cząstki koloidu. 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Powyższe uwagi można odnieść przez analogię do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cząstek osadu i tym samym wykazać wpływ osadu na procesy </w:t>
      </w:r>
      <w:proofErr w:type="spellStart"/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minerałotwórcze</w:t>
      </w:r>
      <w:proofErr w:type="spellEnd"/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nim zachodzące, w tym powstawanie PF.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79FBB19" w14:textId="77777777" w:rsidR="008809B7" w:rsidRDefault="008809B7" w:rsidP="00035C6B">
      <w:pPr>
        <w:pStyle w:val="Bezodstpw"/>
        <w:spacing w:line="360" w:lineRule="auto"/>
        <w:jc w:val="both"/>
        <w:rPr>
          <w:rFonts w:ascii="Times New Roman" w:hAnsi="Times New Roman" w:cs="Times New Roman"/>
          <w:lang w:val="pl-PL"/>
        </w:rPr>
      </w:pPr>
    </w:p>
    <w:p w14:paraId="75D98F30" w14:textId="77777777" w:rsidR="00803BDD" w:rsidRPr="000B2D66" w:rsidRDefault="00A8377A" w:rsidP="000B2D66">
      <w:pPr>
        <w:pStyle w:val="Nagwek2"/>
      </w:pPr>
      <w:r>
        <w:br w:type="column"/>
      </w:r>
      <w:bookmarkStart w:id="21" w:name="_Toc497471808"/>
      <w:r w:rsidR="008809B7" w:rsidRPr="00A8377A">
        <w:lastRenderedPageBreak/>
        <w:t>Rola bakterii re</w:t>
      </w:r>
      <w:r w:rsidR="00A23896" w:rsidRPr="00A8377A">
        <w:t>dukują</w:t>
      </w:r>
      <w:r w:rsidR="008F1E0E" w:rsidRPr="00A8377A">
        <w:t xml:space="preserve">cych siarczany w procesie </w:t>
      </w:r>
      <w:r w:rsidR="008809B7" w:rsidRPr="00A8377A">
        <w:t>powstawania</w:t>
      </w:r>
      <w:r w:rsidR="008F1E0E" w:rsidRPr="00A8377A">
        <w:t xml:space="preserve"> </w:t>
      </w:r>
      <w:r w:rsidR="008809B7" w:rsidRPr="00A8377A">
        <w:t xml:space="preserve">pirytu </w:t>
      </w:r>
      <w:proofErr w:type="spellStart"/>
      <w:r w:rsidR="008809B7" w:rsidRPr="00A8377A">
        <w:t>framboidalnego</w:t>
      </w:r>
      <w:bookmarkEnd w:id="21"/>
      <w:proofErr w:type="spellEnd"/>
    </w:p>
    <w:p w14:paraId="36570DDD" w14:textId="77777777" w:rsidR="00BC1E07" w:rsidRPr="00FD525C" w:rsidRDefault="008809B7" w:rsidP="00772D52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Niektórzy badacze postulują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wykorzystanie PF jako </w:t>
      </w:r>
      <w:proofErr w:type="spellStart"/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biomarkera</w:t>
      </w:r>
      <w:proofErr w:type="spellEnd"/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aktywności 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mikrobialnej</w:t>
      </w:r>
      <w:proofErr w:type="spellEnd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 warunkach 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euksynicznych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(np. MacLean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2008).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Powstawanie pirytu, zwłaszcz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a w formie </w:t>
      </w:r>
      <w:proofErr w:type="spellStart"/>
      <w:r w:rsidR="00BC1E07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BC1E07">
        <w:rPr>
          <w:rFonts w:ascii="Times New Roman" w:hAnsi="Times New Roman" w:cs="Times New Roman"/>
          <w:sz w:val="24"/>
          <w:szCs w:val="24"/>
          <w:lang w:val="pl-PL"/>
        </w:rPr>
        <w:t>, uważa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zjawisko mogące mieć związek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udziałem czynnika biotycznego.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zasługującym na uwagę w tej materii czynnikiem jest obecność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aktywność w środowisku mikroorganizmów, zwłaszcza nale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cych do grupy bakterii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ących siarczany (BRS).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te wyst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w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ekosystemach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beztlenowych,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charakteryzuj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ących si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potencjałem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oksydacyjno-redukcyjnym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. BRS s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organizmami heterotroficznymi,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dla których nawet niewielkie stężenie tlenu może okazać się letalne.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Najczęściej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nie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przekraczających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45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C, najwi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ększą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ich aktywno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ść obserwuje się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inkubacji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temperaturach z zakresu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28-32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Większość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nich preferuje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środowiska o neutralnym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odczynie </w:t>
      </w:r>
      <w:proofErr w:type="spellStart"/>
      <w:r w:rsidRPr="00BC1E07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choć znane są również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przypadki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BRS w miejscach o niskim </w:t>
      </w:r>
      <w:proofErr w:type="spellStart"/>
      <w:r w:rsidRPr="00BC1E07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(Wolicka, 2011).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 naturze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opisane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wyżej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warunki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m. in. w strefach przydennych zbiorników wodnych (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obejmujących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zarówno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kolumnę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wody, jak i osady denne).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uzyskują energię wskutek utleniania związków organicznych, które stanowią donor elektronów w procesie oddechowym.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Pozyskane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wolne elektrony przenoszone są na jony siarczanowe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1)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Wszys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cy reprezentanci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wykorzystują utlenione związki siarki (siarczany, tiosiarczany itp.) jako ostateczny akcep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tor elektronów (</w:t>
      </w:r>
      <w:proofErr w:type="spellStart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Postgate</w:t>
      </w:r>
      <w:proofErr w:type="spellEnd"/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, 1984). Związki te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zostają zredukowane do siarki elementarnej lub/i jonu S</w:t>
      </w:r>
      <w:r w:rsidR="002072BE" w:rsidRPr="00BC1E07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Końcowym produktem oddychania siarczanowego jest toksyczny siarkowodór, który zostaje uwolniony do środowiska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Shen</w:t>
      </w:r>
      <w:proofErr w:type="spellEnd"/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 Buick, 2004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2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6D0E86BF" w14:textId="77777777" w:rsidR="002072BE" w:rsidRPr="00DD2534" w:rsidRDefault="002072BE" w:rsidP="002F7BA5">
      <w:pPr>
        <w:pStyle w:val="Rwnaniegrn"/>
      </w:pPr>
      <w:r w:rsidRPr="00DD2534">
        <w:t>SO</w:t>
      </w:r>
      <w:r w:rsidRPr="00DD2534">
        <w:rPr>
          <w:vertAlign w:val="subscript"/>
        </w:rPr>
        <w:t>4</w:t>
      </w:r>
      <w:r w:rsidRPr="00DD2534">
        <w:t xml:space="preserve"> </w:t>
      </w:r>
      <w:r w:rsidRPr="00DD2534">
        <w:rPr>
          <w:vertAlign w:val="superscript"/>
        </w:rPr>
        <w:t>2-</w:t>
      </w:r>
      <w:r w:rsidRPr="00DD2534">
        <w:t xml:space="preserve"> + 2 CH</w:t>
      </w:r>
      <w:r w:rsidRPr="00DD2534">
        <w:rPr>
          <w:vertAlign w:val="subscript"/>
        </w:rPr>
        <w:t>2</w:t>
      </w:r>
      <w:r w:rsidRPr="00DD2534">
        <w:t>O → H</w:t>
      </w:r>
      <w:r w:rsidRPr="00DD2534">
        <w:rPr>
          <w:vertAlign w:val="subscript"/>
        </w:rPr>
        <w:t>2</w:t>
      </w:r>
      <w:r w:rsidRPr="00DD2534">
        <w:t>S</w:t>
      </w:r>
      <w:r w:rsidRPr="00DD2534">
        <w:rPr>
          <w:vertAlign w:val="superscript"/>
        </w:rPr>
        <w:t xml:space="preserve"> </w:t>
      </w:r>
      <w:r w:rsidRPr="00DD2534">
        <w:t>+ 2 HCO</w:t>
      </w:r>
      <w:r w:rsidRPr="00DD2534">
        <w:rPr>
          <w:vertAlign w:val="subscript"/>
        </w:rPr>
        <w:t>3</w:t>
      </w:r>
      <w:r w:rsidRPr="00DD2534">
        <w:rPr>
          <w:vertAlign w:val="superscript"/>
        </w:rPr>
        <w:t>-</w:t>
      </w:r>
      <w:r w:rsidR="00177332" w:rsidRPr="00DD2534">
        <w:t xml:space="preserve"> (Równanie 1)</w:t>
      </w:r>
    </w:p>
    <w:p w14:paraId="61543F0D" w14:textId="77777777" w:rsidR="002072BE" w:rsidRPr="00DD2534" w:rsidRDefault="002072BE" w:rsidP="002F7BA5">
      <w:pPr>
        <w:pStyle w:val="Rwnaniedln"/>
      </w:pPr>
      <w:r w:rsidRPr="00DD2534">
        <w:t>SO</w:t>
      </w:r>
      <w:r w:rsidRPr="00DD2534">
        <w:rPr>
          <w:vertAlign w:val="subscript"/>
        </w:rPr>
        <w:t>4</w:t>
      </w:r>
      <w:r w:rsidRPr="00DD2534">
        <w:t xml:space="preserve"> </w:t>
      </w:r>
      <w:r w:rsidRPr="00DD2534">
        <w:rPr>
          <w:vertAlign w:val="superscript"/>
        </w:rPr>
        <w:t>2-</w:t>
      </w:r>
      <w:r w:rsidRPr="00DD2534">
        <w:t xml:space="preserve"> + H</w:t>
      </w:r>
      <w:r w:rsidRPr="00DD2534">
        <w:rPr>
          <w:vertAlign w:val="subscript"/>
        </w:rPr>
        <w:t>2</w:t>
      </w:r>
      <w:r w:rsidRPr="00DD2534">
        <w:t xml:space="preserve"> → H</w:t>
      </w:r>
      <w:r w:rsidRPr="00DD2534">
        <w:rPr>
          <w:vertAlign w:val="subscript"/>
        </w:rPr>
        <w:t>2</w:t>
      </w:r>
      <w:r w:rsidRPr="00DD2534">
        <w:t>S + H</w:t>
      </w:r>
      <w:r w:rsidRPr="00DD2534">
        <w:rPr>
          <w:vertAlign w:val="subscript"/>
        </w:rPr>
        <w:t>2</w:t>
      </w:r>
      <w:r w:rsidRPr="00DD2534">
        <w:t>O</w:t>
      </w:r>
      <w:r w:rsidR="00177332" w:rsidRPr="00DD2534">
        <w:t xml:space="preserve"> (Równanie 2)</w:t>
      </w:r>
    </w:p>
    <w:p w14:paraId="439D9484" w14:textId="77777777" w:rsidR="001C2BAF" w:rsidRDefault="001C2BAF" w:rsidP="00772D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Obecność </w:t>
      </w:r>
      <w:r w:rsidR="00BC1E07" w:rsidRPr="0026430C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mikroorganizmów w środowisku sprzyja kumulowaniu się jonów S</w:t>
      </w:r>
      <w:r w:rsidRPr="0026430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powstałych w wyniku dysymilacyjnej r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>edukcji siarczanów.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Jony siarczkowe w obecności jonów metali, w odpowiednich warunkach,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biorą udział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w reakcji, której produktem jest siarczek danego metalu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. Dzięki temu proces bakteryjnej redukcji siarczanów może przyczyniać się do precypitacji siarczków różnych metali (Ehrlich, 2001).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77332"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w skali czasu dochodzi do nagromadzenia tych minerałów i powstania złóż siarczkowych. </w:t>
      </w:r>
    </w:p>
    <w:p w14:paraId="25288298" w14:textId="77777777" w:rsidR="00177332" w:rsidRPr="00DD2534" w:rsidRDefault="001C2BAF" w:rsidP="002F7BA5">
      <w:pPr>
        <w:pStyle w:val="Rwnanier"/>
      </w:pPr>
      <w:r w:rsidRPr="00DD2534">
        <w:lastRenderedPageBreak/>
        <w:t>S</w:t>
      </w:r>
      <w:r w:rsidRPr="00DD2534">
        <w:rPr>
          <w:vertAlign w:val="superscript"/>
        </w:rPr>
        <w:t>2-</w:t>
      </w:r>
      <w:r w:rsidRPr="00DD2534">
        <w:t xml:space="preserve"> + Me</w:t>
      </w:r>
      <w:r w:rsidRPr="00DD2534">
        <w:rPr>
          <w:vertAlign w:val="superscript"/>
        </w:rPr>
        <w:t>2+</w:t>
      </w:r>
      <w:r w:rsidRPr="00DD2534">
        <w:t xml:space="preserve">  → </w:t>
      </w:r>
      <w:proofErr w:type="spellStart"/>
      <w:r w:rsidRPr="00DD2534">
        <w:t>MeS</w:t>
      </w:r>
      <w:proofErr w:type="spellEnd"/>
      <w:r w:rsidRPr="00DD2534">
        <w:t>↓</w:t>
      </w:r>
      <w:r w:rsidR="00177332" w:rsidRPr="00DD2534">
        <w:t xml:space="preserve"> (Równanie 3)</w:t>
      </w:r>
    </w:p>
    <w:p w14:paraId="5238F0EF" w14:textId="77777777" w:rsidR="001C2BAF" w:rsidRPr="00FD525C" w:rsidRDefault="001C2BAF" w:rsidP="00FD525C">
      <w:pPr>
        <w:spacing w:after="0" w:line="360" w:lineRule="auto"/>
        <w:ind w:firstLine="708"/>
        <w:jc w:val="both"/>
        <w:rPr>
          <w:rFonts w:ascii="Times New Roman" w:eastAsia="AdvP7B6C" w:hAnsi="Times New Roman" w:cs="Times New Roman"/>
          <w:sz w:val="24"/>
          <w:szCs w:val="24"/>
          <w:lang w:val="pl-PL"/>
        </w:rPr>
      </w:pP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Na podstawie analiz stosunków stabilnych izotopów siarki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32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S 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S można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określać genezę minerałów siarczkowych. Dane literaturowe wskazują, że niektóre siarczki metali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skałach osadowych są niewątpliwie pocho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dzenia biogenicznego, np. kryształy pirytu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datowane na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3,47 miliardów lat, które powstały dzięki działalności 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BRS (</w:t>
      </w:r>
      <w:proofErr w:type="spellStart"/>
      <w:r w:rsidRPr="00AE2BE7">
        <w:rPr>
          <w:rFonts w:ascii="Times New Roman" w:hAnsi="Times New Roman" w:cs="Times New Roman"/>
          <w:sz w:val="24"/>
          <w:szCs w:val="24"/>
          <w:lang w:val="pl-PL"/>
        </w:rPr>
        <w:t>Shen</w:t>
      </w:r>
      <w:proofErr w:type="spellEnd"/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Buick, 2004; Johnston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2005).</w:t>
      </w:r>
    </w:p>
    <w:p w14:paraId="6D7FD8DD" w14:textId="77777777" w:rsidR="00772D52" w:rsidRDefault="00244C3A" w:rsidP="00772D5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D2BBB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współwystępują z bakteriami redukującymi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żelazo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. Wspólnym efektem ich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działalności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życiowej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jest nasycenie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otaczającego środowiska jonami żelaza i siarki, których obecność sprzyja wytrącaniu pirytu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Bakterie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przyczyniać się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mobilizacji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a,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katalizując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enzymatycznie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redukcję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jonów Fe</w:t>
      </w:r>
      <w:r w:rsidR="00FC2735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Fe</w:t>
      </w:r>
      <w:r w:rsidR="008809B7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Kalatha</w:t>
      </w:r>
      <w:proofErr w:type="spellEnd"/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2D2BBB">
        <w:rPr>
          <w:rFonts w:ascii="Times New Roman" w:hAnsi="Times New Roman" w:cs="Times New Roman"/>
          <w:sz w:val="24"/>
          <w:szCs w:val="24"/>
          <w:lang w:val="pl-PL"/>
        </w:rPr>
        <w:t>Economou-Eilopoulos</w:t>
      </w:r>
      <w:proofErr w:type="spellEnd"/>
      <w:r w:rsidRPr="002D2BBB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2015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4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W wyniku ich aktywności metabolicznej 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środowiska zos</w:t>
      </w:r>
      <w:r w:rsidR="002D2BBB">
        <w:rPr>
          <w:rFonts w:ascii="Times New Roman" w:hAnsi="Times New Roman" w:cs="Times New Roman"/>
          <w:sz w:val="24"/>
          <w:szCs w:val="24"/>
          <w:lang w:val="pl-PL"/>
        </w:rPr>
        <w:t xml:space="preserve">tają uwolnione kationy metali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na niższych stopniach utlenienia, które następnie mogą reagować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jonami S</w:t>
      </w:r>
      <w:r w:rsidR="002D2BBB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tworząc trudno rozpuszczalne siarczki tych 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metali (</w:t>
      </w:r>
      <w:proofErr w:type="spellStart"/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Lovley</w:t>
      </w:r>
      <w:proofErr w:type="spellEnd"/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, 1995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5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53E2D120" w14:textId="77777777" w:rsidR="00772D52" w:rsidRPr="00DD2534" w:rsidRDefault="002D2BBB" w:rsidP="002F7BA5">
      <w:pPr>
        <w:pStyle w:val="Rwnaniegrn"/>
        <w:rPr>
          <w:lang w:val="pl-PL"/>
        </w:rPr>
      </w:pPr>
      <w:r w:rsidRPr="00DD2534">
        <w:t>8 FeOOH + 4 H</w:t>
      </w:r>
      <w:r w:rsidRPr="00DD2534">
        <w:rPr>
          <w:vertAlign w:val="subscript"/>
        </w:rPr>
        <w:t>2</w:t>
      </w:r>
      <w:r w:rsidRPr="00DD2534">
        <w:t xml:space="preserve"> → 9 Fe</w:t>
      </w:r>
      <w:r w:rsidRPr="00DD2534">
        <w:rPr>
          <w:vertAlign w:val="superscript"/>
        </w:rPr>
        <w:t>2+</w:t>
      </w:r>
      <w:r w:rsidRPr="00DD2534">
        <w:t xml:space="preserve"> +  16 OH</w:t>
      </w:r>
      <w:r w:rsidRPr="00DD2534">
        <w:rPr>
          <w:vertAlign w:val="superscript"/>
        </w:rPr>
        <w:t>-</w:t>
      </w:r>
      <w:r w:rsidR="00177332" w:rsidRPr="00DD2534">
        <w:t xml:space="preserve"> (Równanie 4)</w:t>
      </w:r>
    </w:p>
    <w:p w14:paraId="3F7D8BCC" w14:textId="77777777" w:rsidR="002D2BBB" w:rsidRPr="00DD2534" w:rsidRDefault="002D2BBB" w:rsidP="002F7BA5">
      <w:pPr>
        <w:pStyle w:val="Rwnaniedln"/>
        <w:rPr>
          <w:lang w:val="pl-PL"/>
        </w:rPr>
      </w:pPr>
      <w:r w:rsidRPr="00DD2534">
        <w:t>Fe</w:t>
      </w:r>
      <w:r w:rsidRPr="00DD2534">
        <w:rPr>
          <w:vertAlign w:val="superscript"/>
        </w:rPr>
        <w:t>2+</w:t>
      </w:r>
      <w:r w:rsidRPr="00DD2534">
        <w:t xml:space="preserve"> + S</w:t>
      </w:r>
      <w:r w:rsidRPr="00DD2534">
        <w:rPr>
          <w:vertAlign w:val="superscript"/>
        </w:rPr>
        <w:t>2-</w:t>
      </w:r>
      <w:r w:rsidRPr="00DD2534">
        <w:t xml:space="preserve"> → FeS↓</w:t>
      </w:r>
      <w:r w:rsidR="00177332" w:rsidRPr="00DD2534">
        <w:t xml:space="preserve"> (Równanie 5)</w:t>
      </w:r>
    </w:p>
    <w:p w14:paraId="27DC970A" w14:textId="77777777" w:rsidR="00B1532D" w:rsidRPr="006F6288" w:rsidRDefault="004B7F5F" w:rsidP="004C7F7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Mikroorganizmy mogą katalizować procesy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minerałotwórcze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zasadzie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mineralizacji</w:t>
      </w:r>
      <w:proofErr w:type="spellEnd"/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indukowanej –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procesu,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minerałów jest wynikiem zmian warunków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powodowanych przez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aktywność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org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anizmów, przy czym tworzenie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 (inaczej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niż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biomineralizacji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kontrolow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anej) nie jest celową działalnością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organizmu.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Aktywność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mikroorganizmów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przyspieszać transformację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FeS</w:t>
      </w:r>
      <w:r w:rsidR="008809B7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porównaniu do procesów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ściśle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abiotycznych.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Według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Donald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transformacji tej sprzyja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rozproszenie </w:t>
      </w:r>
      <w:proofErr w:type="spellStart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mikrobialnie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conego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powierzchni błon komórkowych bakterii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sulfidacja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ziar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udziałem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siarki cysteinowej uwalnianej do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przy rozpadzie komórki bakteryjnej. Ponadto,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błony komórek bakteryjnych mogą adsorbować kationy metali, zwłaszcza z wysokim ładunkiem (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Kalatha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Economou-Eilopoulos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2015).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Dodatkowo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związki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polimeryczne stanowiące produkt metabol</w:t>
      </w:r>
      <w:r w:rsidR="002072BE">
        <w:rPr>
          <w:rFonts w:ascii="Times New Roman" w:hAnsi="Times New Roman" w:cs="Times New Roman"/>
          <w:sz w:val="24"/>
          <w:szCs w:val="24"/>
          <w:lang w:val="pl-PL"/>
        </w:rPr>
        <w:t xml:space="preserve">izmu niektórych grup bakterii,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w tym BRS, mogą wpływać na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zmianę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mobilności metali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i tym samym przyczyniać się do sorbowania kationów metali z otoczenia,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zapewniając ich dostępność dla reakcji powstawania siarczków metali.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bakteryjne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wspomagają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wzrost kryształów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ekranowaniu od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bezpośredniego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wpływu roztworu wodnego,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te fazy mogłyby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rozpuszczać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(Donald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1999). </w:t>
      </w:r>
    </w:p>
    <w:p w14:paraId="549B2DE1" w14:textId="77777777" w:rsidR="00AD0DA0" w:rsidRPr="006F6288" w:rsidRDefault="004B7F5F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Inną modyfikacją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a, która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 przyczyniać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tworzenia PF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powstawanie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obserwacje laboratoryjne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materiału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owego 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lokalizacji,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np.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ścian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korytarzy kopalni złota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zagłębiu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Witwatersrand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(MacLean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i in., 2007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; MacLean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in., 2008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Taka forma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życia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bakterii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możliwa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zdolności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egzopolimerycznych</w:t>
      </w:r>
      <w:proofErr w:type="spellEnd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(EPS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ang.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exopolymeric</w:t>
      </w:r>
      <w:proofErr w:type="spellEnd"/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substances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Wydzielina z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łożona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26430C" w:rsidRPr="0026430C">
        <w:rPr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wielkocząsteczkowych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natury, przede wszystkim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polisacharydów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biał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ek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swojej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lepkości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konsystencji podtrzymuje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Ponadto,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stanowiąc izolację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zewnętrznego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umożliwia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wytworzenie oraz zachowanie preferowanych przez mikroorganizmy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warunków fizy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chemicznych. Przypuszcza się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 EPS (a dokładniej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: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obecne 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pory,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pełniące funkcję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mikroreaktorów)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stanowić matrycę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rozwoju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pirytowych.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 według Butler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(2000), sferyczny pokrój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przypisywany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wpływowi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ograniczeń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przestrzennych, a ich organizacja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wewnętrzna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potwierdzają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liczne udane syntezy abiotyczne) nie jest wynikiem powstawania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ustrukturyzowanej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matrycy. W literaturze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znaleźć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sugestie,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sferyczny pokrój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po globulkach siarki elementarnej, które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wskutek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aktywnośc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 BRS w osadach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 fazach depozycji i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diagenezy (Graham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Robertson, 1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995).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Jednakże,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jeśli mowa o zastępowaniu kropli ciekłej siarki elementarnej, to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sprzyjające ku temu warunki występują dopiero w systemach hydrotermalnych i teorie 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sferyczności 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dziedziczonej po kroplach siarki nie mają zastosowania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odniesieniu do środowisk powstawania osadów (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2005).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opisywane przez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MacLean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(2008) jako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biofilmu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cechował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y się znacznym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ksenomorfizmem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zaokrągleniem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mikrokryształów, wymuszonym przez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wyraźnie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zauważalnego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organicznego szkieletu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strukturze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przypominającej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plaster miodu.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Część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pokryta była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organicznymi błonkami.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kryształów pirytu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biofilmie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obok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framboidów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miałoby, według badaczy,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współistnieniu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tej struktury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warunków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fizyczno-c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03BE302" w14:textId="77777777" w:rsidR="008809B7" w:rsidRPr="006F6288" w:rsidRDefault="0026430C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Pewne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doniesienia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(np. Gong i in., 2008)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mówią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wtórnym charakterze mineralizacji siarczkowej wobec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W myśl tej propozycji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agregacja kryształków pirytu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byłaby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odziedziczona po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wcześniejszym skupieniu komórek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bakteryjnych.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parcia tej hipotezy upatruje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podobieństwie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kulistych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np. asocjacji BRS 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archeonów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metan,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podejrzewanych o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mediowanie procesu anaerobowego utleniania metanu (AOM, z ang.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anaerobic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oxidation</w:t>
      </w:r>
      <w:proofErr w:type="spellEnd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of</w:t>
      </w:r>
      <w:r w:rsidR="00EB14A0">
        <w:rPr>
          <w:rFonts w:ascii="Times New Roman" w:hAnsi="Times New Roman" w:cs="Times New Roman"/>
          <w:i/>
          <w:iCs/>
          <w:sz w:val="24"/>
          <w:szCs w:val="24"/>
          <w:lang w:val="pl-PL"/>
        </w:rPr>
        <w:t> </w:t>
      </w:r>
      <w:proofErr w:type="spellStart"/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methane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 ten 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pewnością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prowadzi do wzrostu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któremu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możliwe jest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canie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 (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Cava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lazzi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2012). Biologiczną interpretację genetyczną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zaobserwowanym przez siebie strukturom przypisali autorzy pracy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dotyczącej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ości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facji </w:t>
      </w:r>
      <w:proofErr w:type="spellStart"/>
      <w:r w:rsidR="008809B7" w:rsidRPr="006F6288">
        <w:rPr>
          <w:rFonts w:ascii="Times New Roman" w:hAnsi="Times New Roman" w:cs="Times New Roman"/>
          <w:i/>
          <w:sz w:val="24"/>
          <w:szCs w:val="24"/>
          <w:lang w:val="pl-PL"/>
        </w:rPr>
        <w:t>Zoophycos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permskich szarogłazów z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południowo-wschodniej Australii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(Gong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2008).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Opisywane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struktury zinterpretowano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pozostałości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kulistych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których pustki zostały wypełnione przez kryształki </w:t>
      </w:r>
      <w:proofErr w:type="spellStart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autigenicznego</w:t>
      </w:r>
      <w:proofErr w:type="spellEnd"/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pirytu.</w:t>
      </w:r>
    </w:p>
    <w:p w14:paraId="7480AE7F" w14:textId="77777777" w:rsidR="008809B7" w:rsidRPr="006F6288" w:rsidRDefault="008809B7" w:rsidP="00E758B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organizmów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tworzeniu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 w tym PF,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liczne przesłanki.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Należą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nich, wspomniane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wyżej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obserwacje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biofilmów</w:t>
      </w:r>
      <w:proofErr w:type="spellEnd"/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mikrobialnych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biogenicznych. Pomimo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ustalone eksperymentalnie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warunki fizy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chemiczne tworzenia PF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ach abiotycznych (por. 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1.4.1) nie są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spełniane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biotopach takich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dna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różnego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zbiorników wodnych,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są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charakterystycznym składnikiem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osadów. Prowadzi to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050C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przypuszczenia,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katalizującym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tworzenie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takich miejscach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działalność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licznie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cych mikroorganizmów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sulfidogennych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Ponadto, w siarczkach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powstających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 osadów dennych stwierdza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wyjątkowo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δ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mieszczące się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-30 a -40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561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CDT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Popa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2004).</w:t>
      </w:r>
    </w:p>
    <w:p w14:paraId="07B33820" w14:textId="77777777" w:rsidR="00B1532D" w:rsidRPr="00F0623F" w:rsidRDefault="008809B7" w:rsidP="00C8578F">
      <w:pPr>
        <w:pStyle w:val="Nagwek2"/>
      </w:pPr>
      <w:bookmarkStart w:id="22" w:name="_Toc497471809"/>
      <w:r w:rsidRPr="007315A6">
        <w:lastRenderedPageBreak/>
        <w:t xml:space="preserve">Laboratoryjne syntezy siarczków </w:t>
      </w:r>
      <w:r w:rsidR="00244C3A" w:rsidRPr="007315A6">
        <w:t>żelaz</w:t>
      </w:r>
      <w:r w:rsidRPr="007315A6">
        <w:t>a</w:t>
      </w:r>
      <w:bookmarkEnd w:id="22"/>
    </w:p>
    <w:p w14:paraId="017CCC04" w14:textId="77777777" w:rsidR="00B1532D" w:rsidRPr="00C66216" w:rsidRDefault="00C66216" w:rsidP="006D2BE3">
      <w:pPr>
        <w:pStyle w:val="Nagwek3"/>
        <w:rPr>
          <w:sz w:val="26"/>
        </w:rPr>
      </w:pPr>
      <w:bookmarkStart w:id="23" w:name="_Toc497471810"/>
      <w:r>
        <w:t xml:space="preserve">1.4.1 </w:t>
      </w:r>
      <w:r w:rsidR="00B1532D" w:rsidRPr="00F0623F">
        <w:t xml:space="preserve">Chemiczne syntezy siarczków </w:t>
      </w:r>
      <w:r w:rsidR="00B1532D" w:rsidRPr="00C8578F">
        <w:t>żelaza</w:t>
      </w:r>
      <w:bookmarkEnd w:id="23"/>
    </w:p>
    <w:p w14:paraId="2BAB6542" w14:textId="77777777" w:rsidR="00B1532D" w:rsidRPr="006F6288" w:rsidRDefault="00B1532D" w:rsidP="00B44AF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laboratoryjnych 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wynikają następujące konkluzje: (1)</w:t>
      </w:r>
      <w:r w:rsidR="005103D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pirytu 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jest bezpośrednio powiązane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działalnością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mikro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organizmów (takich jak BRS); (2) sferyczny pokrój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musi być dziedziczony po wcześniejszym sferycznym substracie, tworzy się raczej w toku procesu powstawania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1996).</w:t>
      </w:r>
    </w:p>
    <w:p w14:paraId="69586A78" w14:textId="77777777" w:rsidR="00B1532D" w:rsidRPr="006F6288" w:rsidRDefault="0026430C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trike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Praca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jest metaanalizą jedenastu publikacji opisujących próby laboratoryjnych syntez abiotycznych PF na przestrzeni lat (Tab. 2). </w:t>
      </w:r>
      <w:r w:rsidR="00B44AFF" w:rsidRPr="0026430C">
        <w:rPr>
          <w:rFonts w:ascii="Times New Roman" w:hAnsi="Times New Roman" w:cs="Times New Roman"/>
          <w:sz w:val="24"/>
          <w:szCs w:val="24"/>
          <w:lang w:val="pl-PL"/>
        </w:rPr>
        <w:t>Poniżej przedstawiono najważniejsze treści wspomnianego opracowania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:</w:t>
      </w:r>
    </w:p>
    <w:p w14:paraId="1EC81A6D" w14:textId="77777777" w:rsidR="00B1532D" w:rsidRPr="00772D52" w:rsidRDefault="00B1532D" w:rsidP="006D2BE3">
      <w:pPr>
        <w:pStyle w:val="bullet"/>
      </w:pPr>
      <w:r w:rsidRPr="006D2BE3">
        <w:t>Berner</w:t>
      </w:r>
      <w:r w:rsidRPr="00772D52">
        <w:t>, 1969</w:t>
      </w:r>
    </w:p>
    <w:p w14:paraId="1370B4D9" w14:textId="77777777" w:rsidR="00B1532D" w:rsidRPr="006F6288" w:rsidRDefault="00B1532D" w:rsidP="00881FB6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Doświadczenie Bernera (1969), jako pierwsza abiotyczna laboratoryjna próba syntezy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zakończona – jak uważał jej autor – powodzeniem, było przełomowe dla studiów nad genezą PF. Wykazano bowiem, że czynniki biotyczne (a przynajmniej ich bezpośrednia działalność) nie są niezbędne w procesie tworzenia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</w:t>
      </w:r>
      <w:proofErr w:type="spellStart"/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Eksperyment przeprowadzono w lekko alkalicznym roztworze nasyconym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przez strącenie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reagującego z dostarczoną w miejsce reakcji siarką elementarną z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wytworzeniem pirytu. Odfiltrowany osad badano z 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wykorzystaniem metody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mikroskopu optycznego.</w:t>
      </w:r>
    </w:p>
    <w:p w14:paraId="65D6AEE3" w14:textId="77777777" w:rsidR="00B1532D" w:rsidRPr="006F6288" w:rsidRDefault="00B1532D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wyniku eksperymentu, w próbach, do których dodano siarkę elementarną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nadmiarze, otrzymano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proofErr w:type="spellStart"/>
      <w:r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wedł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ug terminologii </w:t>
      </w:r>
      <w:proofErr w:type="spellStart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2005) mikrosfery pirytowe, 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średnicy ok. 1 µm, otoczone większymi kryształami siarki.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mniejszą ilością siarki jako produkt otrzymano galaretowate masy złożone prawdopodobnie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</w:t>
      </w:r>
    </w:p>
    <w:p w14:paraId="7800344C" w14:textId="77777777" w:rsidR="00B1532D" w:rsidRDefault="00B1532D">
      <w:pPr>
        <w:rPr>
          <w:rFonts w:ascii="TeXGyreTermes-Bold" w:hAnsi="TeXGyreTermes-Bold" w:cs="TeXGyreTermes-Bold"/>
          <w:b/>
          <w:bCs/>
          <w:sz w:val="29"/>
          <w:szCs w:val="29"/>
          <w:lang w:val="pl-PL"/>
        </w:rPr>
        <w:sectPr w:rsidR="00B1532D" w:rsidSect="00D36500">
          <w:footerReference w:type="even" r:id="rId13"/>
          <w:footerReference w:type="default" r:id="rId14"/>
          <w:pgSz w:w="12240" w:h="15840"/>
          <w:pgMar w:top="1440" w:right="1440" w:bottom="1440" w:left="1800" w:header="708" w:footer="708" w:gutter="0"/>
          <w:cols w:space="708"/>
          <w:titlePg/>
          <w:docGrid w:linePitch="360"/>
        </w:sectPr>
      </w:pPr>
    </w:p>
    <w:p w14:paraId="3AE32EC9" w14:textId="77777777" w:rsidR="003E561F" w:rsidRPr="003309CA" w:rsidRDefault="003309CA" w:rsidP="00306101">
      <w:pPr>
        <w:pStyle w:val="Tabpodpis"/>
        <w:rPr>
          <w:rFonts w:ascii="TeXGyreTermes-Bold" w:hAnsi="TeXGyreTermes-Bold" w:cs="TeXGyreTermes-Bold"/>
          <w:b/>
          <w:sz w:val="24"/>
          <w:szCs w:val="24"/>
        </w:rPr>
      </w:pPr>
      <w:r w:rsidRPr="003309CA">
        <w:lastRenderedPageBreak/>
        <w:t xml:space="preserve">Tab. 2. Zestawienie laboratoryjnych prób abiotycznej syntezy PF (według </w:t>
      </w:r>
      <w:proofErr w:type="spellStart"/>
      <w:r w:rsidRPr="003309CA">
        <w:t>Ohfuji</w:t>
      </w:r>
      <w:proofErr w:type="spellEnd"/>
      <w:r w:rsidRPr="003309CA">
        <w:t xml:space="preserve">, </w:t>
      </w:r>
      <w:proofErr w:type="spellStart"/>
      <w:r w:rsidRPr="003309CA">
        <w:t>Rickard</w:t>
      </w:r>
      <w:proofErr w:type="spellEnd"/>
      <w:r w:rsidRPr="003309CA">
        <w:t xml:space="preserve">, 2005; zmienione). </w:t>
      </w:r>
      <w:r>
        <w:t>Oznaczenia:</w:t>
      </w:r>
      <w:r w:rsidRPr="003309CA">
        <w:t xml:space="preserve"> </w:t>
      </w:r>
      <w:r w:rsidRPr="00D350A1">
        <w:rPr>
          <w:b/>
        </w:rPr>
        <w:t xml:space="preserve">„+” </w:t>
      </w:r>
      <w:r>
        <w:t xml:space="preserve">–  próba zakończona powodzeniem; </w:t>
      </w:r>
      <w:r w:rsidRPr="003309CA">
        <w:t xml:space="preserve"> </w:t>
      </w:r>
      <w:r w:rsidRPr="00D350A1">
        <w:rPr>
          <w:b/>
        </w:rPr>
        <w:t>„+?”</w:t>
      </w:r>
      <w:r w:rsidRPr="003309CA">
        <w:t xml:space="preserve"> – próba o </w:t>
      </w:r>
      <w:r>
        <w:t xml:space="preserve">trudnym do interpretacji wyniku;  </w:t>
      </w:r>
      <w:r w:rsidRPr="00D350A1">
        <w:rPr>
          <w:b/>
        </w:rPr>
        <w:t>„-</w:t>
      </w:r>
      <w:r w:rsidR="00D350A1" w:rsidRPr="00D350A1">
        <w:rPr>
          <w:b/>
        </w:rPr>
        <w:t>”</w:t>
      </w:r>
      <w:r w:rsidR="00D350A1" w:rsidRPr="003309CA">
        <w:t xml:space="preserve"> </w:t>
      </w:r>
      <w:r w:rsidRPr="003309CA">
        <w:t xml:space="preserve">– próba zakończona </w:t>
      </w:r>
      <w:commentRangeStart w:id="24"/>
      <w:r w:rsidRPr="003309CA">
        <w:t>niepowodzeniem</w:t>
      </w:r>
      <w:commentRangeEnd w:id="24"/>
      <w:r w:rsidR="008C632C">
        <w:rPr>
          <w:rStyle w:val="Odwoaniedokomentarza"/>
        </w:rPr>
        <w:commentReference w:id="24"/>
      </w:r>
      <w:r w:rsidRPr="003309CA">
        <w:t>.</w:t>
      </w:r>
    </w:p>
    <w:tbl>
      <w:tblPr>
        <w:tblStyle w:val="Jasnecieniowanie1"/>
        <w:tblW w:w="13176" w:type="dxa"/>
        <w:jc w:val="center"/>
        <w:tblLook w:val="04A0" w:firstRow="1" w:lastRow="0" w:firstColumn="1" w:lastColumn="0" w:noHBand="0" w:noVBand="1"/>
      </w:tblPr>
      <w:tblGrid>
        <w:gridCol w:w="541"/>
        <w:gridCol w:w="2542"/>
        <w:gridCol w:w="1663"/>
        <w:gridCol w:w="1623"/>
        <w:gridCol w:w="2277"/>
        <w:gridCol w:w="854"/>
        <w:gridCol w:w="1180"/>
        <w:gridCol w:w="1167"/>
        <w:gridCol w:w="1329"/>
      </w:tblGrid>
      <w:tr w:rsidR="00982A27" w:rsidRPr="007315A6" w14:paraId="1363DB94" w14:textId="77777777" w:rsidTr="00982A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886B381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Lp. </w:t>
            </w:r>
          </w:p>
        </w:tc>
        <w:tc>
          <w:tcPr>
            <w:tcW w:w="2604" w:type="dxa"/>
            <w:hideMark/>
          </w:tcPr>
          <w:p w14:paraId="22A13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Autor, rok </w:t>
            </w:r>
          </w:p>
        </w:tc>
        <w:tc>
          <w:tcPr>
            <w:tcW w:w="1671" w:type="dxa"/>
            <w:hideMark/>
          </w:tcPr>
          <w:p w14:paraId="1DDDE8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Fe </w:t>
            </w:r>
          </w:p>
        </w:tc>
        <w:tc>
          <w:tcPr>
            <w:tcW w:w="1640" w:type="dxa"/>
            <w:hideMark/>
          </w:tcPr>
          <w:p w14:paraId="6539F27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S </w:t>
            </w:r>
          </w:p>
        </w:tc>
        <w:tc>
          <w:tcPr>
            <w:tcW w:w="2326" w:type="dxa"/>
            <w:hideMark/>
          </w:tcPr>
          <w:p w14:paraId="7B17BD2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Inne reagenty </w:t>
            </w:r>
          </w:p>
        </w:tc>
        <w:tc>
          <w:tcPr>
            <w:tcW w:w="864" w:type="dxa"/>
            <w:hideMark/>
          </w:tcPr>
          <w:p w14:paraId="58C19A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>pH</w:t>
            </w:r>
            <w:proofErr w:type="spellEnd"/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201" w:type="dxa"/>
            <w:hideMark/>
          </w:tcPr>
          <w:p w14:paraId="165F654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[ºC] </w:t>
            </w:r>
          </w:p>
        </w:tc>
        <w:tc>
          <w:tcPr>
            <w:tcW w:w="1191" w:type="dxa"/>
            <w:hideMark/>
          </w:tcPr>
          <w:p w14:paraId="64BE4AA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</w:t>
            </w:r>
          </w:p>
        </w:tc>
        <w:tc>
          <w:tcPr>
            <w:tcW w:w="1138" w:type="dxa"/>
          </w:tcPr>
          <w:p w14:paraId="7344043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pl-PL"/>
              </w:rPr>
              <w:t>Powodzenie syntezy</w:t>
            </w:r>
          </w:p>
        </w:tc>
      </w:tr>
      <w:tr w:rsidR="00982A27" w:rsidRPr="007315A6" w14:paraId="3874087E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8EB657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 </w:t>
            </w:r>
          </w:p>
        </w:tc>
        <w:tc>
          <w:tcPr>
            <w:tcW w:w="2604" w:type="dxa"/>
            <w:hideMark/>
          </w:tcPr>
          <w:p w14:paraId="799FDED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Berner, 1969 </w:t>
            </w:r>
          </w:p>
        </w:tc>
        <w:tc>
          <w:tcPr>
            <w:tcW w:w="1671" w:type="dxa"/>
            <w:hideMark/>
          </w:tcPr>
          <w:p w14:paraId="0533E3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32A97F6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0 </w:t>
            </w:r>
          </w:p>
        </w:tc>
        <w:tc>
          <w:tcPr>
            <w:tcW w:w="2326" w:type="dxa"/>
            <w:hideMark/>
          </w:tcPr>
          <w:p w14:paraId="2B8A7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–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793DCE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7,9-8,0 </w:t>
            </w:r>
          </w:p>
        </w:tc>
        <w:tc>
          <w:tcPr>
            <w:tcW w:w="1201" w:type="dxa"/>
            <w:hideMark/>
          </w:tcPr>
          <w:p w14:paraId="531B470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65 </w:t>
            </w:r>
          </w:p>
        </w:tc>
        <w:tc>
          <w:tcPr>
            <w:tcW w:w="1191" w:type="dxa"/>
            <w:hideMark/>
          </w:tcPr>
          <w:p w14:paraId="587F9C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tyg. </w:t>
            </w:r>
          </w:p>
        </w:tc>
        <w:tc>
          <w:tcPr>
            <w:tcW w:w="1138" w:type="dxa"/>
          </w:tcPr>
          <w:p w14:paraId="32AD2B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67914555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67695E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2 </w:t>
            </w:r>
          </w:p>
        </w:tc>
        <w:tc>
          <w:tcPr>
            <w:tcW w:w="2604" w:type="dxa"/>
            <w:hideMark/>
          </w:tcPr>
          <w:p w14:paraId="1E618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Farrand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1970 </w:t>
            </w:r>
          </w:p>
        </w:tc>
        <w:tc>
          <w:tcPr>
            <w:tcW w:w="1671" w:type="dxa"/>
            <w:hideMark/>
          </w:tcPr>
          <w:p w14:paraId="1E933A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2+ </w:t>
            </w:r>
          </w:p>
        </w:tc>
        <w:tc>
          <w:tcPr>
            <w:tcW w:w="1640" w:type="dxa"/>
            <w:hideMark/>
          </w:tcPr>
          <w:p w14:paraId="112AC09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 </w:t>
            </w:r>
          </w:p>
        </w:tc>
        <w:tc>
          <w:tcPr>
            <w:tcW w:w="2326" w:type="dxa"/>
            <w:hideMark/>
          </w:tcPr>
          <w:p w14:paraId="302A1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gliceryna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9F4E57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7-8 </w:t>
            </w:r>
          </w:p>
        </w:tc>
        <w:tc>
          <w:tcPr>
            <w:tcW w:w="1201" w:type="dxa"/>
            <w:hideMark/>
          </w:tcPr>
          <w:p w14:paraId="2314365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59746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62E0DD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53860AC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4B1DCD1B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3 </w:t>
            </w:r>
          </w:p>
        </w:tc>
        <w:tc>
          <w:tcPr>
            <w:tcW w:w="2604" w:type="dxa"/>
            <w:hideMark/>
          </w:tcPr>
          <w:p w14:paraId="51526EF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Sunagawa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et al., 1971 </w:t>
            </w:r>
          </w:p>
        </w:tc>
        <w:tc>
          <w:tcPr>
            <w:tcW w:w="1671" w:type="dxa"/>
            <w:hideMark/>
          </w:tcPr>
          <w:p w14:paraId="62787BC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3 </w:t>
            </w:r>
          </w:p>
        </w:tc>
        <w:tc>
          <w:tcPr>
            <w:tcW w:w="1640" w:type="dxa"/>
            <w:hideMark/>
          </w:tcPr>
          <w:p w14:paraId="43319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6089110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55FC4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6-6,5</w:t>
            </w:r>
          </w:p>
        </w:tc>
        <w:tc>
          <w:tcPr>
            <w:tcW w:w="1201" w:type="dxa"/>
            <w:hideMark/>
          </w:tcPr>
          <w:p w14:paraId="460876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200-300 </w:t>
            </w:r>
          </w:p>
        </w:tc>
        <w:tc>
          <w:tcPr>
            <w:tcW w:w="1191" w:type="dxa"/>
            <w:hideMark/>
          </w:tcPr>
          <w:p w14:paraId="4DAEC82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5-70 h </w:t>
            </w:r>
          </w:p>
        </w:tc>
        <w:tc>
          <w:tcPr>
            <w:tcW w:w="1138" w:type="dxa"/>
          </w:tcPr>
          <w:p w14:paraId="45406C4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124B7F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8573B5E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4 </w:t>
            </w:r>
          </w:p>
        </w:tc>
        <w:tc>
          <w:tcPr>
            <w:tcW w:w="2604" w:type="dxa"/>
            <w:hideMark/>
          </w:tcPr>
          <w:p w14:paraId="258D7A4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Sweeney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Kaplan, 1973 </w:t>
            </w:r>
          </w:p>
        </w:tc>
        <w:tc>
          <w:tcPr>
            <w:tcW w:w="1671" w:type="dxa"/>
            <w:hideMark/>
          </w:tcPr>
          <w:p w14:paraId="3F98328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640" w:type="dxa"/>
            <w:hideMark/>
          </w:tcPr>
          <w:p w14:paraId="4CD67A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5B2EC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2CC8E0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</w:p>
        </w:tc>
        <w:tc>
          <w:tcPr>
            <w:tcW w:w="1201" w:type="dxa"/>
            <w:hideMark/>
          </w:tcPr>
          <w:p w14:paraId="315BD32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60,85 </w:t>
            </w:r>
          </w:p>
        </w:tc>
        <w:tc>
          <w:tcPr>
            <w:tcW w:w="1191" w:type="dxa"/>
            <w:hideMark/>
          </w:tcPr>
          <w:p w14:paraId="2AC1172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9-11 d. </w:t>
            </w:r>
          </w:p>
        </w:tc>
        <w:tc>
          <w:tcPr>
            <w:tcW w:w="1138" w:type="dxa"/>
          </w:tcPr>
          <w:p w14:paraId="4CA2EB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B0C0F4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18B1AB4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5 </w:t>
            </w:r>
          </w:p>
        </w:tc>
        <w:tc>
          <w:tcPr>
            <w:tcW w:w="2604" w:type="dxa"/>
            <w:hideMark/>
          </w:tcPr>
          <w:p w14:paraId="7303F5D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Kribek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1975 </w:t>
            </w:r>
          </w:p>
        </w:tc>
        <w:tc>
          <w:tcPr>
            <w:tcW w:w="1671" w:type="dxa"/>
            <w:hideMark/>
          </w:tcPr>
          <w:p w14:paraId="79FB24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FeOOH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spept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.) </w:t>
            </w:r>
          </w:p>
        </w:tc>
        <w:tc>
          <w:tcPr>
            <w:tcW w:w="1640" w:type="dxa"/>
            <w:hideMark/>
          </w:tcPr>
          <w:p w14:paraId="32B061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3397777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kw. humusowe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4CF897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6,5-7,5 </w:t>
            </w:r>
          </w:p>
        </w:tc>
        <w:tc>
          <w:tcPr>
            <w:tcW w:w="1201" w:type="dxa"/>
            <w:hideMark/>
          </w:tcPr>
          <w:p w14:paraId="38D893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67916C7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3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msc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138" w:type="dxa"/>
          </w:tcPr>
          <w:p w14:paraId="50FA3D3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2B0F12E4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08B1C5AC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2604" w:type="dxa"/>
            <w:hideMark/>
          </w:tcPr>
          <w:p w14:paraId="26F90C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Luther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1991 </w:t>
            </w:r>
          </w:p>
        </w:tc>
        <w:tc>
          <w:tcPr>
            <w:tcW w:w="1671" w:type="dxa"/>
            <w:hideMark/>
          </w:tcPr>
          <w:p w14:paraId="3B62AE5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2+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3+</w:t>
            </w:r>
          </w:p>
        </w:tc>
        <w:tc>
          <w:tcPr>
            <w:tcW w:w="1640" w:type="dxa"/>
            <w:hideMark/>
          </w:tcPr>
          <w:p w14:paraId="53C675B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x</w:t>
            </w:r>
          </w:p>
        </w:tc>
        <w:tc>
          <w:tcPr>
            <w:tcW w:w="2326" w:type="dxa"/>
            <w:hideMark/>
          </w:tcPr>
          <w:p w14:paraId="7F9F36A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 lub/i NaOH, bufor octanowy </w:t>
            </w:r>
          </w:p>
        </w:tc>
        <w:tc>
          <w:tcPr>
            <w:tcW w:w="864" w:type="dxa"/>
            <w:hideMark/>
          </w:tcPr>
          <w:p w14:paraId="1A00E64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5,5-8 </w:t>
            </w:r>
          </w:p>
        </w:tc>
        <w:tc>
          <w:tcPr>
            <w:tcW w:w="1201" w:type="dxa"/>
            <w:hideMark/>
          </w:tcPr>
          <w:p w14:paraId="2F8F3FC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100 </w:t>
            </w:r>
          </w:p>
        </w:tc>
        <w:tc>
          <w:tcPr>
            <w:tcW w:w="1191" w:type="dxa"/>
            <w:hideMark/>
          </w:tcPr>
          <w:p w14:paraId="258EBD8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4-48 h </w:t>
            </w:r>
          </w:p>
        </w:tc>
        <w:tc>
          <w:tcPr>
            <w:tcW w:w="1138" w:type="dxa"/>
          </w:tcPr>
          <w:p w14:paraId="70092CF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65863101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C5484C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7 </w:t>
            </w:r>
          </w:p>
        </w:tc>
        <w:tc>
          <w:tcPr>
            <w:tcW w:w="2604" w:type="dxa"/>
            <w:hideMark/>
          </w:tcPr>
          <w:p w14:paraId="517698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Graham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Ohmoto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1994 </w:t>
            </w:r>
          </w:p>
        </w:tc>
        <w:tc>
          <w:tcPr>
            <w:tcW w:w="1671" w:type="dxa"/>
            <w:hideMark/>
          </w:tcPr>
          <w:p w14:paraId="4DD336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pirotyn </w:t>
            </w:r>
          </w:p>
        </w:tc>
        <w:tc>
          <w:tcPr>
            <w:tcW w:w="1640" w:type="dxa"/>
            <w:hideMark/>
          </w:tcPr>
          <w:p w14:paraId="3AE701E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4B415C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HCl, NaCl </w:t>
            </w:r>
          </w:p>
        </w:tc>
        <w:tc>
          <w:tcPr>
            <w:tcW w:w="864" w:type="dxa"/>
            <w:hideMark/>
          </w:tcPr>
          <w:p w14:paraId="2581BE1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&gt;3,8 </w:t>
            </w:r>
          </w:p>
        </w:tc>
        <w:tc>
          <w:tcPr>
            <w:tcW w:w="1201" w:type="dxa"/>
            <w:hideMark/>
          </w:tcPr>
          <w:p w14:paraId="7D6581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200-350 </w:t>
            </w:r>
          </w:p>
        </w:tc>
        <w:tc>
          <w:tcPr>
            <w:tcW w:w="1191" w:type="dxa"/>
            <w:hideMark/>
          </w:tcPr>
          <w:p w14:paraId="3A1E02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h – 8 tyg. </w:t>
            </w:r>
          </w:p>
        </w:tc>
        <w:tc>
          <w:tcPr>
            <w:tcW w:w="1138" w:type="dxa"/>
          </w:tcPr>
          <w:p w14:paraId="2C4EC91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6AD46B0E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6812DA8A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8 </w:t>
            </w:r>
          </w:p>
        </w:tc>
        <w:tc>
          <w:tcPr>
            <w:tcW w:w="2604" w:type="dxa"/>
            <w:hideMark/>
          </w:tcPr>
          <w:p w14:paraId="3656BE8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Wilkin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Barnes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1996 </w:t>
            </w:r>
          </w:p>
        </w:tc>
        <w:tc>
          <w:tcPr>
            <w:tcW w:w="1671" w:type="dxa"/>
            <w:hideMark/>
          </w:tcPr>
          <w:p w14:paraId="38D8AF3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6BC7A1B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64938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(pow.), HCl lub/i NaOH </w:t>
            </w:r>
          </w:p>
        </w:tc>
        <w:tc>
          <w:tcPr>
            <w:tcW w:w="864" w:type="dxa"/>
            <w:hideMark/>
          </w:tcPr>
          <w:p w14:paraId="09E8A39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7 </w:t>
            </w:r>
          </w:p>
        </w:tc>
        <w:tc>
          <w:tcPr>
            <w:tcW w:w="1201" w:type="dxa"/>
            <w:hideMark/>
          </w:tcPr>
          <w:p w14:paraId="3CD7CDB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70 </w:t>
            </w:r>
          </w:p>
        </w:tc>
        <w:tc>
          <w:tcPr>
            <w:tcW w:w="1191" w:type="dxa"/>
            <w:hideMark/>
          </w:tcPr>
          <w:p w14:paraId="3DFAB4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125-330 h </w:t>
            </w:r>
          </w:p>
        </w:tc>
        <w:tc>
          <w:tcPr>
            <w:tcW w:w="1138" w:type="dxa"/>
          </w:tcPr>
          <w:p w14:paraId="55F9CA5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  <w:r w:rsidR="00187B31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?</w:t>
            </w:r>
          </w:p>
        </w:tc>
      </w:tr>
      <w:tr w:rsidR="00982A27" w:rsidRPr="007315A6" w14:paraId="55150DE5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21BF729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9 </w:t>
            </w:r>
          </w:p>
        </w:tc>
        <w:tc>
          <w:tcPr>
            <w:tcW w:w="2604" w:type="dxa"/>
            <w:hideMark/>
          </w:tcPr>
          <w:p w14:paraId="35E5E27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Wang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&amp; Morse, 1996 </w:t>
            </w:r>
          </w:p>
        </w:tc>
        <w:tc>
          <w:tcPr>
            <w:tcW w:w="1671" w:type="dxa"/>
            <w:hideMark/>
          </w:tcPr>
          <w:p w14:paraId="4F2EE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goethyt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greigit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1640" w:type="dxa"/>
            <w:hideMark/>
          </w:tcPr>
          <w:p w14:paraId="563B11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3329947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żel krzem., HCl </w:t>
            </w:r>
          </w:p>
        </w:tc>
        <w:tc>
          <w:tcPr>
            <w:tcW w:w="864" w:type="dxa"/>
            <w:hideMark/>
          </w:tcPr>
          <w:p w14:paraId="5D318E1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5-8 </w:t>
            </w:r>
          </w:p>
        </w:tc>
        <w:tc>
          <w:tcPr>
            <w:tcW w:w="1201" w:type="dxa"/>
            <w:hideMark/>
          </w:tcPr>
          <w:p w14:paraId="5125FC8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395582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(ok. 23) </w:t>
            </w:r>
          </w:p>
        </w:tc>
        <w:tc>
          <w:tcPr>
            <w:tcW w:w="1191" w:type="dxa"/>
            <w:hideMark/>
          </w:tcPr>
          <w:p w14:paraId="207DA42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3-24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msc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138" w:type="dxa"/>
          </w:tcPr>
          <w:p w14:paraId="0F0F329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495413A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23C2DCC4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10 </w:t>
            </w:r>
          </w:p>
        </w:tc>
        <w:tc>
          <w:tcPr>
            <w:tcW w:w="2604" w:type="dxa"/>
            <w:hideMark/>
          </w:tcPr>
          <w:p w14:paraId="059C052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Morse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Wang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1997 </w:t>
            </w:r>
          </w:p>
        </w:tc>
        <w:tc>
          <w:tcPr>
            <w:tcW w:w="1671" w:type="dxa"/>
            <w:hideMark/>
          </w:tcPr>
          <w:p w14:paraId="4D7D5FC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tlenowodoro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)</w:t>
            </w:r>
          </w:p>
          <w:p w14:paraId="5DCF8C1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tlenki Fe </w:t>
            </w:r>
          </w:p>
        </w:tc>
        <w:tc>
          <w:tcPr>
            <w:tcW w:w="1640" w:type="dxa"/>
            <w:hideMark/>
          </w:tcPr>
          <w:p w14:paraId="7E3E166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2EEF967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żel krzem.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386CFE1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&lt;7 </w:t>
            </w:r>
          </w:p>
        </w:tc>
        <w:tc>
          <w:tcPr>
            <w:tcW w:w="1201" w:type="dxa"/>
            <w:hideMark/>
          </w:tcPr>
          <w:p w14:paraId="485DB46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4DDE44F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(ok. 23)</w:t>
            </w:r>
          </w:p>
        </w:tc>
        <w:tc>
          <w:tcPr>
            <w:tcW w:w="1191" w:type="dxa"/>
            <w:hideMark/>
          </w:tcPr>
          <w:p w14:paraId="630842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4EF287E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07417683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9823DF0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11 </w:t>
            </w:r>
          </w:p>
        </w:tc>
        <w:tc>
          <w:tcPr>
            <w:tcW w:w="2604" w:type="dxa"/>
            <w:hideMark/>
          </w:tcPr>
          <w:p w14:paraId="548F055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Butler &amp;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Rickard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, 2000 </w:t>
            </w:r>
          </w:p>
        </w:tc>
        <w:tc>
          <w:tcPr>
            <w:tcW w:w="1671" w:type="dxa"/>
            <w:hideMark/>
          </w:tcPr>
          <w:p w14:paraId="0DCCB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FeS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amorf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. </w:t>
            </w:r>
          </w:p>
        </w:tc>
        <w:tc>
          <w:tcPr>
            <w:tcW w:w="1640" w:type="dxa"/>
            <w:hideMark/>
          </w:tcPr>
          <w:p w14:paraId="026F7C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0A15E45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±cytrynian Ti(III), bufor </w:t>
            </w:r>
            <w:proofErr w:type="spellStart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pH</w:t>
            </w:r>
            <w:proofErr w:type="spellEnd"/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6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4E648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1201" w:type="dxa"/>
            <w:hideMark/>
          </w:tcPr>
          <w:p w14:paraId="116A1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60-140 </w:t>
            </w:r>
          </w:p>
        </w:tc>
        <w:tc>
          <w:tcPr>
            <w:tcW w:w="1191" w:type="dxa"/>
            <w:hideMark/>
          </w:tcPr>
          <w:p w14:paraId="2F4196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5-45 d. </w:t>
            </w:r>
          </w:p>
        </w:tc>
        <w:tc>
          <w:tcPr>
            <w:tcW w:w="1138" w:type="dxa"/>
          </w:tcPr>
          <w:p w14:paraId="023A0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</w:tbl>
    <w:p w14:paraId="756C267A" w14:textId="77777777" w:rsidR="007315A6" w:rsidRPr="00982A27" w:rsidRDefault="007315A6">
      <w:pPr>
        <w:rPr>
          <w:rFonts w:ascii="Times New Roman" w:hAnsi="Times New Roman" w:cs="Times New Roman"/>
          <w:bCs/>
          <w:sz w:val="20"/>
          <w:szCs w:val="20"/>
          <w:lang w:val="pl-PL"/>
        </w:rPr>
        <w:sectPr w:rsidR="007315A6" w:rsidRPr="00982A27" w:rsidSect="007315A6">
          <w:pgSz w:w="15840" w:h="12240" w:orient="landscape"/>
          <w:pgMar w:top="1440" w:right="1440" w:bottom="1800" w:left="1440" w:header="708" w:footer="708" w:gutter="0"/>
          <w:cols w:space="708"/>
          <w:docGrid w:linePitch="360"/>
        </w:sectPr>
      </w:pPr>
    </w:p>
    <w:p w14:paraId="510D1191" w14:textId="77777777" w:rsidR="00D86AA4" w:rsidRPr="000D26AD" w:rsidRDefault="00D86AA4" w:rsidP="006D2BE3">
      <w:pPr>
        <w:pStyle w:val="bullet"/>
      </w:pPr>
      <w:proofErr w:type="spellStart"/>
      <w:r w:rsidRPr="000D26AD">
        <w:lastRenderedPageBreak/>
        <w:t>Farrand</w:t>
      </w:r>
      <w:proofErr w:type="spellEnd"/>
      <w:r w:rsidR="00D350A1" w:rsidRPr="000D26AD">
        <w:t>,</w:t>
      </w:r>
      <w:r w:rsidRPr="000D26AD">
        <w:t xml:space="preserve"> (1970)</w:t>
      </w:r>
    </w:p>
    <w:p w14:paraId="12C7DBFD" w14:textId="77777777" w:rsidR="00D86AA4" w:rsidRPr="006F6288" w:rsidRDefault="00D86AA4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opisanym eksperymencie synteza PF miała być wynikiem reakcji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siarczanu (VI) żelaza (w różnych stężeniach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pokojowej.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Otrzymano sferyczne agregaty przypominające </w:t>
      </w:r>
      <w:proofErr w:type="spellStart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(analogiczną metodą uzyskano podobne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strukturalnie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produkty siarczków miedzi, ołowiu, cynku, niklu i arsenu). Dodatek węglanu wapnia był czynnikiem regulującym tworzenie zolu. </w:t>
      </w:r>
      <w:proofErr w:type="spellStart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Farrand</w:t>
      </w:r>
      <w:proofErr w:type="spellEnd"/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(1970) badał również wpływ lepkości, zasolenia i czasu trwania doświadczenia na wynik syntezy. </w:t>
      </w:r>
      <w:r w:rsidR="002601A1" w:rsidRPr="006F6288">
        <w:rPr>
          <w:rFonts w:ascii="Times New Roman" w:hAnsi="Times New Roman" w:cs="Times New Roman"/>
          <w:sz w:val="24"/>
          <w:szCs w:val="24"/>
          <w:lang w:val="pl-PL"/>
        </w:rPr>
        <w:t>Otrzymane produkty poddano badaniu z użyciem mikroskopu do światła odbitego i TEM.</w:t>
      </w:r>
    </w:p>
    <w:p w14:paraId="184F26FE" w14:textId="77777777" w:rsidR="002B0DEB" w:rsidRPr="006F6288" w:rsidRDefault="002B0DEB" w:rsidP="002B0DEB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Produktem prób, w których wytworzono roztwór dziesięciokrotnie przesycony względem pirytu, sezonowany przez 7 dni, były przypominające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sferyczne agregaty pirytu. Podobne utwory pojawiły się również w osadach z prób stukrotnie przesyconych względem pirytu, w których zastosowano </w:t>
      </w:r>
      <w:r w:rsidR="00BC39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roztwór o lepkości dziesięciokrotnie większej od wody, sezonowany przez 7 dni.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Otrzymane mikrosfery miały mniej niż 10 µm średnicy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wykazywały (w badaniu TEM) budowę agregatową, charakteryzującą się występowaniem w obrębie większych struktur mniejszych cząstek sferycznych. Sferyczność zaobserwowano również w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siarczków innych metali, jakie uzyskano doświadczalnie. </w:t>
      </w:r>
    </w:p>
    <w:p w14:paraId="68D2B579" w14:textId="77777777" w:rsidR="002601A1" w:rsidRPr="000D26AD" w:rsidRDefault="007C4D5F" w:rsidP="006D2BE3">
      <w:pPr>
        <w:pStyle w:val="bullet"/>
      </w:pPr>
      <w:proofErr w:type="spellStart"/>
      <w:r w:rsidRPr="000D26AD">
        <w:t>Sunagawa</w:t>
      </w:r>
      <w:proofErr w:type="spellEnd"/>
      <w:r w:rsidRPr="000D26AD">
        <w:t xml:space="preserve"> </w:t>
      </w:r>
      <w:r w:rsidR="00683E4D" w:rsidRPr="000D26AD">
        <w:t>i współpracownicy,</w:t>
      </w:r>
      <w:r w:rsidRPr="000D26AD">
        <w:t xml:space="preserve"> (1971)</w:t>
      </w:r>
    </w:p>
    <w:p w14:paraId="7C76CDF3" w14:textId="77777777" w:rsidR="007C4D5F" w:rsidRPr="006F6288" w:rsidRDefault="007C4D5F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Przeprowadzone eksperymenty miały nawiązywać do systemów hydrotermalnych,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powstaje PF. Syntezę pirytu uzyskano w oparciu o żelazo metaliczne/tlenek żelaza w reakcji z siarką elementarną w temperaturach z zakresu 200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300 °C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 przy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ciśnieniu 10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Torr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Po zakończeniu eksperymentu, próby szybko (w ciągu 5 min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ut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 doprowadzano do temperatury pokojowej. Dodatek CaCO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służył stabilizacji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systemu. Uzyskane precypitaty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w celu identyfikacji mineralogicznej i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chemicznej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poddawano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analizom XRD (analiza proszku) i spektrometrii mas oraz </w:t>
      </w:r>
      <w:proofErr w:type="spellStart"/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stereo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>mikroskopii</w:t>
      </w:r>
      <w:proofErr w:type="spellEnd"/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SEM, by zbadać morfologię produktów.</w:t>
      </w:r>
    </w:p>
    <w:p w14:paraId="74C7EF77" w14:textId="77777777" w:rsidR="00C4107A" w:rsidRPr="006F6288" w:rsidRDefault="00C4107A" w:rsidP="00C410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PF uzyskano w próbach, w których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wynosiło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6-6,5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(obecność CaCO</w:t>
      </w:r>
      <w:r w:rsidR="0001767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Osad poreakcyjny zawierał kryształy magnetytu, anhydrytu/gipsu, nieprzereagowanej siarki elementarnej oraz pirytu, który występował głównie w formie przypominających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acz słabiej uporządkowanych agregatów. Rozmiar agregatów był tym większy, im wyższa była temperatura s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yntezy i czas sezonowania próby.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same czynniki nie miały jednak wpływu na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wielkość mikrokryształów tworzących agregaty. Eksperymenty przeprowadzone bez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dodatku węglanu wapnia dały w efekcie piryt, markasyt i hematyt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budowie agregatowej, nieprzypominającej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Otrzymane kryształy pirytu miały pokrój tabliczkowy bądź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oktaedryczny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przy czym wielkość kryształów </w:t>
      </w:r>
      <w:proofErr w:type="spellStart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oktaedrycznych</w:t>
      </w:r>
      <w:proofErr w:type="spellEnd"/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korelowała dodatnio z czasem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temperaturą sezonowania.</w:t>
      </w:r>
    </w:p>
    <w:p w14:paraId="258205E7" w14:textId="77777777" w:rsidR="008820B8" w:rsidRPr="000D26AD" w:rsidRDefault="000D26AD" w:rsidP="006D2BE3">
      <w:pPr>
        <w:pStyle w:val="bullet"/>
      </w:pPr>
      <w:proofErr w:type="spellStart"/>
      <w:r>
        <w:t>Sweeney</w:t>
      </w:r>
      <w:proofErr w:type="spellEnd"/>
      <w:r>
        <w:t xml:space="preserve"> i</w:t>
      </w:r>
      <w:r w:rsidR="008820B8" w:rsidRPr="000D26AD">
        <w:t xml:space="preserve"> Kaplan (1973)</w:t>
      </w:r>
    </w:p>
    <w:p w14:paraId="2F04D840" w14:textId="77777777" w:rsidR="008820B8" w:rsidRPr="006F6288" w:rsidRDefault="008820B8" w:rsidP="0032338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doświadczeniu opisanym przez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(1973) duże, dobrze zo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rganizowane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uzyskano przez reakcję świeżo wytrąconego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z siarką elementarną.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otrzymano drogą gazowania roztworu czterowodnego chlorku żelaza siarkowodorem. 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Odfiltrowany </w:t>
      </w:r>
      <w:proofErr w:type="spellStart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umieszczono w fiolkach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siarką elementarną o różnym składzie izotopowym. W dwóch z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pięciu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fiolek zapewniono warunki </w:t>
      </w:r>
      <w:proofErr w:type="spellStart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mechaniczne zabezpieczenie 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gazowanie azotem, w trzech pominięto gazowanie azotem w celu dopuszczenia niewielkiej ilości tlenu. Fiolki utrzymywano w temperaturze 60 °C przez 5 dni, a następnie w 85 °C przez 6 dni. </w:t>
      </w:r>
      <w:proofErr w:type="spellStart"/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Kaplan (1973) nie podali 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>zastosowanych ilości substratów. W celu określenia mineralogii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produktów 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wykorzystano metody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 SEM.</w:t>
      </w:r>
    </w:p>
    <w:p w14:paraId="67E8DA7A" w14:textId="77777777" w:rsidR="00307349" w:rsidRPr="006F6288" w:rsidRDefault="00BA7CDC" w:rsidP="0030734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rezultacie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we wszystkich typach prób otrzymano PF, jednak w zależności od zadanych warunków, różniły się one wielkością i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strukturą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Produktem reakcji w roztworze wodnym były dobrze rozwinięte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 oraz sferoidy pirytowe i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greigitowe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masywnej 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budowie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wielkości 1-10 µm. W próbie sezonowanej w temperaturze pokojowej po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sezonowaniu zaobserwowano jedynie nieprzereagowany </w:t>
      </w:r>
      <w:proofErr w:type="spellStart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jednej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prób, do której użyto odfiltrowanego przed właściwą syntezą pirytu siarczku żelaza,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uzyskano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rezultacie masy dobrze rozwiniętych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poliframboidów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pirytowych. Pojedyncze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konstytuujące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poliframboidy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wykazywały podobne cechy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tych znanych ze skał występujących naturalnie. W innych próbach przeprowadzonych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odfiltrowanym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monosiarczkiem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uzyskano, obok innych produktów, jedynie niewielkie, słabo rozwinięte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pirytowe, które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 (1973) zinterpretowali jako pseudomorfozy po pierwotnym heksagonalnym pirotynie.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Sweeney</w:t>
      </w:r>
      <w:proofErr w:type="spellEnd"/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Kaplan (1973) na podstawie przeprowadzonych doświadczeń wskazywali na rolę obecności tlenu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reakcji tworzenia PF na drodze konwersji z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monosiarczków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</w:t>
      </w:r>
      <w:proofErr w:type="spellStart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6B12623E" w14:textId="77777777" w:rsidR="00C31E8A" w:rsidRPr="000D26AD" w:rsidRDefault="00AB01C4" w:rsidP="006D2BE3">
      <w:pPr>
        <w:pStyle w:val="bullet"/>
      </w:pPr>
      <w:proofErr w:type="spellStart"/>
      <w:r w:rsidRPr="000D26AD">
        <w:t>Kribek</w:t>
      </w:r>
      <w:proofErr w:type="spellEnd"/>
      <w:r w:rsidR="00FC7C09" w:rsidRPr="000D26AD">
        <w:t>,</w:t>
      </w:r>
      <w:r w:rsidRPr="000D26AD">
        <w:t xml:space="preserve"> (1975)</w:t>
      </w:r>
    </w:p>
    <w:p w14:paraId="02A7A9AA" w14:textId="77777777" w:rsidR="00E071F4" w:rsidRPr="006F6288" w:rsidRDefault="00E071F4" w:rsidP="00FC7C0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Do syntezy pirytu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zastosował reakcję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tlenowodorotlenków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obecności siarki elementarnej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kwasów huminowych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bliskim obojętnemu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próbował również przeprowadzić analogiczną syntezę bez udziału kwasów huminowych, by ocenić ich wpływ na przebieg doświadczenia. </w:t>
      </w:r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Produkty reakcji były badane z użyciem mikroskopu świetlnego, </w:t>
      </w:r>
      <w:proofErr w:type="spellStart"/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>stereomikroskopii</w:t>
      </w:r>
      <w:proofErr w:type="spellEnd"/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XRD.</w:t>
      </w:r>
    </w:p>
    <w:p w14:paraId="75248E42" w14:textId="77777777" w:rsidR="00A462EC" w:rsidRPr="006F6288" w:rsidRDefault="00A462EC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A1B1D">
        <w:rPr>
          <w:rFonts w:ascii="Times New Roman" w:hAnsi="Times New Roman" w:cs="Times New Roman"/>
          <w:sz w:val="24"/>
          <w:szCs w:val="24"/>
          <w:lang w:val="pl-PL"/>
        </w:rPr>
        <w:t>W rezultacie przeprowadzonego doświadczenia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uzyskał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siarczkowe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mikrosfery, których pokrój poczytywał za odziedziczony po globulkach siarki. Do konw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ersji mikrosfer siarkowych w siarczkowe nie doszło w próbach, w których stężenie żelaza przekraczało 20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ppm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ze znaczniejszym niż w pozostałych próbach tempem wytrącania i rekrystalizacji siarczków. Za pomocą XRPD ustalono skład precypitatu siarczkowego jako zawierającego piryt (powszechnie w formie podobnych do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 o średnicy od kilku do 50 µm), </w:t>
      </w:r>
      <w:proofErr w:type="spellStart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siarkę. </w:t>
      </w:r>
      <w:r w:rsidR="00E901C1" w:rsidRPr="006F6288">
        <w:rPr>
          <w:rFonts w:ascii="Times New Roman" w:hAnsi="Times New Roman" w:cs="Times New Roman"/>
          <w:sz w:val="24"/>
          <w:szCs w:val="24"/>
          <w:lang w:val="pl-PL"/>
        </w:rPr>
        <w:t>Uzyskane mikrosfery pirytowe przynajmniej na powierzchni wykazywały dyskretną budowę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(dokumentacja agregatowej budowy wewnętrznej przez obraz spod mikroskopu świetlnego nie jest, ze względu na słabą jakość obrazowania, wiarygodna; </w:t>
      </w:r>
      <w:proofErr w:type="spellStart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>, 2005). Niektóre z mikrosfer pirytowych wykazywały pokrój podobny do hantli, obserwowany również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naturze. </w:t>
      </w:r>
      <w:proofErr w:type="spellStart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Kribek</w:t>
      </w:r>
      <w:proofErr w:type="spellEnd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podstawie przeprowadzonych badań upatrywał źródła sferyczności </w:t>
      </w:r>
      <w:proofErr w:type="spellStart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zastępowaniu sferycznych ziar</w:t>
      </w:r>
      <w:r w:rsidR="005A1B1D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siarki przez minerały siarczkowe. </w:t>
      </w:r>
    </w:p>
    <w:p w14:paraId="16728054" w14:textId="77777777" w:rsidR="00490323" w:rsidRPr="006F6288" w:rsidRDefault="00490323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 przeprowadzonych bez dodatku kwasów huminowych doszło do powstania mikrosfer pirytowych, jednakże w ciągu 3 miesięcy wszystkie uległy rozkładowi. Wnioskiem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Kribeka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(1975)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tej obserwacji było, iż o ile kwasy huminowe nie 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miały wpływu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</w:t>
      </w:r>
      <w:proofErr w:type="spellStart"/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o tyle spełniały rolę ochronną przed czynnikami środowisk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drodze tworzenia otoczek wokół pojawiających się struktur siarczkowych.</w:t>
      </w:r>
    </w:p>
    <w:p w14:paraId="5E3CD452" w14:textId="77777777" w:rsidR="003112E3" w:rsidRPr="000D26AD" w:rsidRDefault="004363E7" w:rsidP="006D2BE3">
      <w:pPr>
        <w:pStyle w:val="bullet"/>
      </w:pPr>
      <w:proofErr w:type="spellStart"/>
      <w:r w:rsidRPr="000D26AD">
        <w:t>Luther</w:t>
      </w:r>
      <w:proofErr w:type="spellEnd"/>
      <w:r w:rsidR="008533B3" w:rsidRPr="000D26AD">
        <w:t>,</w:t>
      </w:r>
      <w:r w:rsidRPr="000D26AD">
        <w:t xml:space="preserve"> (1991)</w:t>
      </w:r>
    </w:p>
    <w:p w14:paraId="43BBBAC2" w14:textId="77777777" w:rsidR="00002628" w:rsidRPr="006F6288" w:rsidRDefault="00CE5ED9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(1991) przeprowadził syntezy pirytu przez reakcje Fe(II) i Fe(III) z roztworami zawierającymi polisiarczki w </w:t>
      </w:r>
      <w:r w:rsidRPr="008533B3">
        <w:rPr>
          <w:rFonts w:ascii="Times New Roman" w:hAnsi="Times New Roman" w:cs="Times New Roman"/>
          <w:sz w:val="24"/>
          <w:szCs w:val="24"/>
          <w:lang w:val="pl-PL"/>
        </w:rPr>
        <w:t>temperaturach 25 i 100 °C. Roztwór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polisiarczkow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przygotowano w reakcji bezwodnego siarczku sodu z siarką elementarną, zaś kationy żelaza wprowadzono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>przez dodatek chlorków, siarczanów (amonowych) i azotanów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 xml:space="preserve"> (V)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 Zastosowano różne stężenia reagentów.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Zapewniono warunki </w:t>
      </w:r>
      <w:proofErr w:type="spellStart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anoksyczne</w:t>
      </w:r>
      <w:proofErr w:type="spellEnd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gazowanie azotem lub argonem oraz prowadzenie eksperymentów w atmosferze azotu. Odfiltrowane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produkty reakcji badano za pomocą XRD i SEM-EDS, bezpośrednio po wysuszeniu bądź po usunięciu </w:t>
      </w:r>
      <w:proofErr w:type="spellStart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przez traktowanie osadu gorącym, stężonym kwasem solnym.</w:t>
      </w:r>
    </w:p>
    <w:p w14:paraId="13F88E34" w14:textId="77777777" w:rsidR="00C42D91" w:rsidRPr="006F6288" w:rsidRDefault="007059D7" w:rsidP="007059D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osadzie wytrąconym na skutek przeprowadzonego eksperymentu wyróżniono dwa typy morfologiczne pirytu: większe, osobne kryształy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 próbach niskotemperaturowych) oraz słabo zagregowane skupienia mikrokrystaliczne (w próbach wyżej temperaturowych).</w:t>
      </w:r>
    </w:p>
    <w:p w14:paraId="1EF0384B" w14:textId="77777777" w:rsidR="00C42D91" w:rsidRPr="000D26AD" w:rsidRDefault="00B07732" w:rsidP="006D2BE3">
      <w:pPr>
        <w:pStyle w:val="bullet"/>
      </w:pPr>
      <w:r w:rsidRPr="000D26AD">
        <w:t xml:space="preserve">Graham, </w:t>
      </w:r>
      <w:proofErr w:type="spellStart"/>
      <w:r w:rsidRPr="000D26AD">
        <w:t>Ohmoto</w:t>
      </w:r>
      <w:proofErr w:type="spellEnd"/>
      <w:r w:rsidRPr="000D26AD">
        <w:t xml:space="preserve"> (1994)</w:t>
      </w:r>
    </w:p>
    <w:p w14:paraId="70D8600D" w14:textId="77777777" w:rsidR="00B07732" w:rsidRPr="006F6288" w:rsidRDefault="00B07732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Graham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Ohmoto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(1994) polegała na eksperymentalnym odtworzeniu warunków hydrotermalnych, w których może dochodzić do powstawania PF.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Kryształy pirytu otrzymano przez reakcję Fe(II) z rozpuszczonym w wodzie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S, w systemie zawierającym HCl, NaCl,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O i (w części prób) CaSO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. Fe(II) i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tworzył się na drodze reakcji Fe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1-x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 i HCl.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Dobrze uorganizowane </w:t>
      </w:r>
      <w:proofErr w:type="spellStart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w próbach, do których dodano znaczne ilości pirotynu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anhydrytu. Eksperyment przeprowadzano w silikonowych kapsułkach, podzielonych na trzy segmenty przez warstwy krzemionkowej wełny mineralnej. W dolnej części każdej z kapsułek umieszczano odmierzone objętości NaCl i HCl, w środkowej – 100 mg zmielonego pirotynu, a w górnej – 300 mg zmielonego anhydrytu. Kapsułki były </w:t>
      </w:r>
      <w:proofErr w:type="spellStart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zdegazowane</w:t>
      </w:r>
      <w:proofErr w:type="spellEnd"/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użyciem pompy,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następnie szczelnie zamknięte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atmosferze argonu. Następnie umieszczono je w autoklawie w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temperaturze 150-350 °C na różny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czasu. Po zakończeniu każdej z partii eksperymentu, obniżano temperaturę w autoklawie do poniżej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100 °C, a wyjęte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kapsułki mrożono ciekłym azotem i przecinano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. Produkty reakcji sus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zono w 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atmosferze azotu,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następnie badano z użyciem XRD, mikroskopu optycznego do światła odbitego, SEM i TEM.</w:t>
      </w:r>
    </w:p>
    <w:p w14:paraId="37E9CA29" w14:textId="77777777" w:rsidR="00677E95" w:rsidRPr="006F6288" w:rsidRDefault="00677E95" w:rsidP="006F0DF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próbach, w których roztwór był nasycony względem pirotynu oraz dodano sproszkowanego anhydrytu, doszło do powstania dobrze rozwiniętych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pirytowych, o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średnicach od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100 µm. Wiele z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powierzchni kropel siarki elementarnej, co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112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według autorów pracy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sugeruje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że 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>powierzchnie te są korzystnym energetycznie miejscem tworzenia PF.</w:t>
      </w:r>
    </w:p>
    <w:p w14:paraId="1EFD5A71" w14:textId="77777777" w:rsidR="00EC6482" w:rsidRPr="006F6288" w:rsidRDefault="00EC6482" w:rsidP="00AB01C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88368D4" w14:textId="77777777" w:rsidR="00EC6482" w:rsidRPr="00307FB6" w:rsidRDefault="00307FB6" w:rsidP="006D2BE3">
      <w:pPr>
        <w:pStyle w:val="bullet"/>
      </w:pPr>
      <w:r>
        <w:br w:type="column"/>
      </w:r>
      <w:proofErr w:type="spellStart"/>
      <w:r w:rsidR="00DE7FB9" w:rsidRPr="00307FB6">
        <w:lastRenderedPageBreak/>
        <w:t>Wilkin</w:t>
      </w:r>
      <w:proofErr w:type="spellEnd"/>
      <w:r w:rsidR="00DE7FB9" w:rsidRPr="00307FB6">
        <w:t xml:space="preserve">, </w:t>
      </w:r>
      <w:proofErr w:type="spellStart"/>
      <w:r w:rsidR="00DE7FB9" w:rsidRPr="00307FB6">
        <w:t>Barnes</w:t>
      </w:r>
      <w:proofErr w:type="spellEnd"/>
      <w:r w:rsidR="00DE7FB9" w:rsidRPr="00307FB6">
        <w:t xml:space="preserve"> (1996)</w:t>
      </w:r>
    </w:p>
    <w:p w14:paraId="5A9CAE50" w14:textId="77777777" w:rsidR="00EB7E21" w:rsidRPr="006F6288" w:rsidRDefault="00EB7E21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dokonali syntezy PF przez reakcję amorficznego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dostarczanym w sposób ciągły w miejsce reakcji siarkowodorem. Podczas eksperymentu do komory reakcyjnej dopuszczono tlen atmosferyczny.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dostarczono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naczynia, w którym prowadzono eksperyment, w formie zawiesiny wodnej świeżo strąconego siarczku bądź po wysuszeniu przez liofilizację. W niektórych próbach zastosowano dodatek rozpuszczalnyc</w:t>
      </w:r>
      <w:r w:rsidR="009507A7"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wodzie specjacji siarki (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disiarczki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aniony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sulfotlenkowe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polisiarczki, koloidalna siarka elementarna, siarka organiczna).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dwóch z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 przepuszczano przez komorę reakcyjną powietrze każdego dnia trwania eksperymentu. Naczynie reakcyjne utrzymywano w </w:t>
      </w:r>
      <w:r w:rsidRPr="00D23FF7">
        <w:rPr>
          <w:rFonts w:ascii="Times New Roman" w:hAnsi="Times New Roman" w:cs="Times New Roman"/>
          <w:sz w:val="24"/>
          <w:szCs w:val="24"/>
          <w:lang w:val="pl-PL"/>
        </w:rPr>
        <w:t>temperaturze 70 °C</w:t>
      </w:r>
      <w:r w:rsidR="007B1782" w:rsidRPr="00D23FF7">
        <w:rPr>
          <w:rFonts w:ascii="Times New Roman" w:hAnsi="Times New Roman" w:cs="Times New Roman"/>
          <w:sz w:val="24"/>
          <w:szCs w:val="24"/>
          <w:lang w:val="pl-PL"/>
        </w:rPr>
        <w:t xml:space="preserve"> przez ok</w:t>
      </w:r>
      <w:r w:rsidR="007B1782" w:rsidRPr="006F6288">
        <w:rPr>
          <w:rFonts w:ascii="Times New Roman" w:hAnsi="Times New Roman" w:cs="Times New Roman"/>
          <w:sz w:val="24"/>
          <w:szCs w:val="24"/>
          <w:lang w:val="pl-PL"/>
        </w:rPr>
        <w:t>. 5 do 14 dni. Produkty zebrano i odfiltrowano w atmosferze azotu, a następnie zbadano przy zastosowaniu XRD, SEM i mikroskopu optycznego do światła odbitego.</w:t>
      </w:r>
    </w:p>
    <w:p w14:paraId="47D8210F" w14:textId="77777777" w:rsidR="006F0DFC" w:rsidRPr="006F6288" w:rsidRDefault="006F0DFC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wyniku przeprowadzonych prób otrzymano piryt w trzech różnych typach morfologicznych: </w:t>
      </w:r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sferyczne agregaty (1-3 µm) mikrokryształów (około 0,1 µm); słabo rozwinięte pojedyncze kryształy 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oktahedralne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(1-2 µm) oraz (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sub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-)sferyczne agregaty przypominające </w:t>
      </w:r>
      <w:proofErr w:type="spellStart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(&lt;7 µm).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Ostatni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typów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strukturalnych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dwóch próbach, w których substratami reakcji był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siarkowodór oraz doprowadzano do nich tlen atmosferyczny. Obserwacja ta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skłoniła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 wniosku, że tlen cząsteczkowy jest ważnym czynnikiem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procesie powstawania </w:t>
      </w:r>
      <w:proofErr w:type="spellStart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497908CD" w14:textId="77777777" w:rsidR="00CD650F" w:rsidRPr="006F6288" w:rsidRDefault="00CD650F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Zaobserwowane struktury zewnętrznie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cechowały się masywną budową wewnętrzną, co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proofErr w:type="spellEnd"/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Barnes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tłumaczyli jako skutek wtórnego wzrostu pirytu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przestrzeniach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interstycjalnych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750F3AA7" w14:textId="77777777" w:rsidR="00CD650F" w:rsidRPr="00307FB6" w:rsidRDefault="00307FB6" w:rsidP="006D2BE3">
      <w:pPr>
        <w:pStyle w:val="bullet"/>
      </w:pPr>
      <w:proofErr w:type="spellStart"/>
      <w:r>
        <w:t>Wang</w:t>
      </w:r>
      <w:proofErr w:type="spellEnd"/>
      <w:r>
        <w:t xml:space="preserve"> i</w:t>
      </w:r>
      <w:r w:rsidR="00FC1EAA" w:rsidRPr="00307FB6">
        <w:t xml:space="preserve"> Morse (1996)</w:t>
      </w:r>
    </w:p>
    <w:p w14:paraId="094FD8B2" w14:textId="77777777" w:rsidR="00FC1EAA" w:rsidRPr="006F6288" w:rsidRDefault="00FC1EAA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Syntezy pirytu przeprowadzane przez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były szczególne ze względu na zastosowanie żelu krzemionkowego jako medium modyfikującego właściwości roztworu, w którym miała miejsce reakcja.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Eksperyment przeprowadzano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pokojowej, z zastosowaniem różnych układów reakcyjnych: 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FeOOH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Kolumny napełnione żelem krzemionkowym zostały nastrzyknięte roztworem dziewięciowodnego siarczku sodu, 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zabezpieczone przed wpływem czynników zewnętrznych i były przechowywane w ciemnym miejscu w temperaturze pokojow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ej przez 3 do 24 miesięcy. Eksperyment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Fe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</w:t>
      </w:r>
      <w:proofErr w:type="spellStart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aq</w:t>
      </w:r>
      <w:proofErr w:type="spellEnd"/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przeprowadzano w systemie podwójnej dyfuzji: zbiorniki zawierające osobno każdy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reagentów były połączone kolumną napełnioną silikażelem.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Badanie to przeprowadzo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>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takich samych warunkach fotycznych i termicznych jak pozostałe, przez okres 2-8,5 miesięcy.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Po zakończeniu, silikażel z prób był mrożony i rozpuszczany przez zastosowanie roztworu NaOH (w atmosferze be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tlenowej). Strącone siarczki odfiltrowywano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badano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zastosowaniem XRD i SEM-EDS.</w:t>
      </w:r>
    </w:p>
    <w:p w14:paraId="5738E45A" w14:textId="77777777" w:rsidR="00CD650F" w:rsidRPr="006F6288" w:rsidRDefault="003D56D4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Zewnętrznie podobne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struktury sfero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lityczne zaobserwowano jedynie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z wykorzystaniem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tlenowodorotlenku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i siarkowodoru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siarkowodoru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substratów.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W poz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ostałych eksperymentach produktami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były głównie małe kryształy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większe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sferulity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bez cech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. Według Wang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czynnikiem warunkującym pojawienie się podobnych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były warunki reakcji, w tym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</w:t>
      </w:r>
      <w:proofErr w:type="spellStart"/>
      <w:r w:rsidR="006F467A"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proofErr w:type="spellEnd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powstawały w próbach o </w:t>
      </w:r>
      <w:proofErr w:type="spellStart"/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&gt;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7).</w:t>
      </w:r>
    </w:p>
    <w:p w14:paraId="3C9D39AC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Zaobserwowano sześć typów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nawiązujących do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 czego dwie obecne również w naturze. Jednakże, obserwacje mikroskopowe wykazały masywną budowę wewnętrznych partii tych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 związku z czym nie można odnosić się do nich z użyciem terminu „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”. </w:t>
      </w:r>
    </w:p>
    <w:p w14:paraId="76BA4151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próbach przeprowadzonych z zastosowaniem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substratu zaobserwowano przekształcanie mikrokryształów konstytuujących agregaty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greigitowe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piryt, zarówno w wewnętrznych jak i zewnętrznych częściach takich agregatów.</w:t>
      </w:r>
    </w:p>
    <w:p w14:paraId="639C614F" w14:textId="77777777" w:rsidR="00B52089" w:rsidRPr="00307FB6" w:rsidRDefault="00307FB6" w:rsidP="006D2BE3">
      <w:pPr>
        <w:pStyle w:val="bullet"/>
      </w:pPr>
      <w:r>
        <w:t>Morse i</w:t>
      </w:r>
      <w:r w:rsidR="00B52089" w:rsidRPr="00307FB6">
        <w:t xml:space="preserve"> </w:t>
      </w:r>
      <w:proofErr w:type="spellStart"/>
      <w:r w:rsidR="00B52089" w:rsidRPr="00307FB6">
        <w:t>Wang</w:t>
      </w:r>
      <w:proofErr w:type="spellEnd"/>
      <w:r w:rsidR="00B52089" w:rsidRPr="00307FB6">
        <w:t xml:space="preserve"> (1997)</w:t>
      </w:r>
    </w:p>
    <w:p w14:paraId="272E26D5" w14:textId="77777777" w:rsidR="00B52089" w:rsidRPr="006F6288" w:rsidRDefault="00B52089" w:rsidP="003E656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Podobnie jak w pracy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próba syntezy zrelacjonowana przez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opierała się na zastosowaniu silikażelu i reakcji opartych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proofErr w:type="spellStart"/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tleno</w:t>
      </w:r>
      <w:proofErr w:type="spellEnd"/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)wodorotlenkowych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minerałach żelaza 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i rozpuszczonym w wodzie siarkowodorze.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porównaniu do eksperymentu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wydłużono czas trwania do 1 roku.</w:t>
      </w:r>
    </w:p>
    <w:p w14:paraId="30946F08" w14:textId="77777777" w:rsidR="000B40B6" w:rsidRPr="006F6288" w:rsidRDefault="000B40B6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Uzyskane wyniki syntez potwierdziły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rozszerzyły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aspekcie wpływu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proces tworzenia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Wartość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została uznana za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jedyny czynnik kontrolujący przemiany mineralogiczne i 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pirytu,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bez względu na użyte substraty żelazowe i siarkowe. W warunkach neutralnego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zasadowego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produktach obserwowano niewielkie (około 2 µm) </w:t>
      </w:r>
      <w:proofErr w:type="spellStart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euhedralne</w:t>
      </w:r>
      <w:proofErr w:type="spellEnd"/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mikrokryształy, zaś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odczyn kwaśny promował powstawanie dużych (około 10 µm),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sferycznych agregatów kryształ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pirytu. W pracy nie opisano budowy wewnętrznej otrzymanych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sferoidalnych. </w:t>
      </w:r>
    </w:p>
    <w:p w14:paraId="497446FB" w14:textId="77777777" w:rsidR="00EB0738" w:rsidRPr="006F6288" w:rsidRDefault="00EB0738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niektórych z prób, w których zastosowano dodatek materii organicznej z wody morskiej, zaobserwowano świadectwa in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hibicji </w:t>
      </w:r>
      <w:proofErr w:type="spellStart"/>
      <w:r w:rsidR="0079624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i upośledzenia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wzrostu kryształów pirytowych.</w:t>
      </w:r>
    </w:p>
    <w:p w14:paraId="397D07F0" w14:textId="77777777" w:rsidR="00C20035" w:rsidRPr="00307FB6" w:rsidRDefault="00307FB6" w:rsidP="006D2BE3">
      <w:pPr>
        <w:pStyle w:val="bullet"/>
      </w:pPr>
      <w:r>
        <w:t>Butler i</w:t>
      </w:r>
      <w:r w:rsidR="00C20035" w:rsidRPr="00307FB6">
        <w:t xml:space="preserve"> </w:t>
      </w:r>
      <w:proofErr w:type="spellStart"/>
      <w:r w:rsidR="00C20035" w:rsidRPr="00307FB6">
        <w:t>Rickard</w:t>
      </w:r>
      <w:proofErr w:type="spellEnd"/>
      <w:r w:rsidR="00C20035" w:rsidRPr="00307FB6">
        <w:t xml:space="preserve"> (2000)</w:t>
      </w:r>
    </w:p>
    <w:p w14:paraId="6473123B" w14:textId="77777777" w:rsidR="00EB5DA4" w:rsidRPr="006F6288" w:rsidRDefault="007D1C29" w:rsidP="0079624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Butler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miał na celu laboratoryjną 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PF.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Badania</w:t>
      </w:r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przeprowadzono w dwóch typach naczyń: 120-mililitrowych naczyniach szklanych, zamykanych przez stopienie brzegów, i zamykanych szklanych butelkach. Do naczyń wprowadzano 100-400 mg liofilizowanego amorficznego </w:t>
      </w:r>
      <w:proofErr w:type="spellStart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10 ml pozbawionego tlenu buforu </w:t>
      </w:r>
      <w:proofErr w:type="spellStart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>=6 w atmosferze azotu.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niektórych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próbach dokonano regulacji Eh o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ach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962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-250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lub -400 </w:t>
      </w:r>
      <w:proofErr w:type="spellStart"/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dodatek cytrynianu tytanu(III). Do naczyń umieszczonych w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atmosferze azotu wprowadzano gazowy H</w:t>
      </w:r>
      <w:r w:rsidR="00D91E34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S (produkt kwasowego rozkładu dziewięciowodnego siarczku sodu). Naczynia reakcyjne utrzymywano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         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60-140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°C przez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5-45 dni. Uzyskane precypitaty bezpośrednio po filtracji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liofilizowano,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następnie poddawano badanio</w:t>
      </w:r>
      <w:r w:rsidR="00162490" w:rsidRPr="006F6288">
        <w:rPr>
          <w:rFonts w:ascii="Times New Roman" w:hAnsi="Times New Roman" w:cs="Times New Roman"/>
          <w:sz w:val="24"/>
          <w:szCs w:val="24"/>
          <w:lang w:val="pl-PL"/>
        </w:rPr>
        <w:t>m XRD i SEM-EDS.</w:t>
      </w:r>
    </w:p>
    <w:p w14:paraId="2D8F5426" w14:textId="77777777" w:rsidR="002033C1" w:rsidRPr="006F6288" w:rsidRDefault="007A15CF" w:rsidP="00AB178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6150E">
        <w:rPr>
          <w:rFonts w:ascii="Times New Roman" w:hAnsi="Times New Roman" w:cs="Times New Roman"/>
          <w:sz w:val="24"/>
          <w:szCs w:val="24"/>
          <w:lang w:val="pl-PL"/>
        </w:rPr>
        <w:t>Według Butler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56150E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(2000),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pirytu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była zależna od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zadanych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warunków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proofErr w:type="spellStart"/>
      <w:r w:rsidR="0056150E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dominującą formą występowania pirytu w próbach,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Eh było większe od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-250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6. Przy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-250 </w:t>
      </w:r>
      <w:proofErr w:type="spellStart"/>
      <w:r w:rsidR="0056150E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precypitacie obserwowano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protoframboidalne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Eh wynoszącym -400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mV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piryt występował w formie niewielkich, osobnych,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euhedra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lnych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kryształów. We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dług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autorów pracy,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manipulacja Eh powodowała zmiany w przesyceniu roztworu względem piryt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u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, co miało konsekwencje dla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tempa wytrącania i </w:t>
      </w:r>
      <w:proofErr w:type="spellStart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nukleacji</w:t>
      </w:r>
      <w:proofErr w:type="spellEnd"/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mikrokryształów,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 tym – dla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siarczku. </w:t>
      </w:r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 xml:space="preserve">Otrzymane </w:t>
      </w:r>
      <w:proofErr w:type="spellStart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 xml:space="preserve"> (o średnicach 2-5 µm) były sferyczne, składały się z jednakowych mikrokryształów </w:t>
      </w:r>
      <w:proofErr w:type="spellStart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, powszechnie ze sobą poprzerastanych.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E9C132A" w14:textId="77777777" w:rsidR="00AB178F" w:rsidRDefault="002033C1" w:rsidP="007A15C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komentują, iż przedmiotem dyskusji nie jest wyłącznie pozytywny lub negatywny wynik syntezy, ale i wiarygodność sposobu jego dokumentacji. Mikroskopia świetlna jest metodą wystarczającą do badania dużych, naturalnych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ale jej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rozdzielczość nie jest zadowalająca do oceny rezultatów syntez laboratoryjnych, w wyniku których powstają struktury 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wiele mniejsze. Co więcej, aby móc nazwać daną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„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framboidalną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”, należy wykazać jej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szczegółową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budowę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wewnętrzną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>co nie zostało uczynione np. w pracy Wang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najwcześniejszych pracach dotyczących laboratoryjnej syntezy PF. </w:t>
      </w:r>
    </w:p>
    <w:p w14:paraId="74981888" w14:textId="77777777" w:rsidR="003E561F" w:rsidRPr="003A3BD8" w:rsidRDefault="006E62D5" w:rsidP="003A3BD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Biorąc pod uwagę wszystkie przeanal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izowane próby syntez PF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9B15E6">
        <w:rPr>
          <w:rFonts w:ascii="Times New Roman" w:hAnsi="Times New Roman" w:cs="Times New Roman"/>
          <w:sz w:val="24"/>
          <w:szCs w:val="24"/>
          <w:lang w:val="pl-PL"/>
        </w:rPr>
        <w:t>Ohfuji</w:t>
      </w:r>
      <w:proofErr w:type="spellEnd"/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stwierdzają, iż kluczową rolę w powstawaniu PF ma skrajnie wysokie przesycenie roztworu względem pirytu, które może być osiągane przez: 1) dodatek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2) dodatek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3)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podwyższenie Eh 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do wartości odpowiadających warunkom słabego natlenienia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4)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podwyższenie temperatury systemu.</w:t>
      </w:r>
    </w:p>
    <w:p w14:paraId="09F2175D" w14:textId="77777777" w:rsidR="00DA1241" w:rsidRPr="003A3BD8" w:rsidRDefault="003A3BD8" w:rsidP="006D2BE3">
      <w:pPr>
        <w:pStyle w:val="Nagwek3"/>
      </w:pPr>
      <w:bookmarkStart w:id="25" w:name="_Toc497471811"/>
      <w:r>
        <w:t xml:space="preserve">1.4.2 </w:t>
      </w:r>
      <w:r w:rsidR="008809B7" w:rsidRPr="006F6288">
        <w:t xml:space="preserve">Syntezy siarczków </w:t>
      </w:r>
      <w:r w:rsidR="00244C3A" w:rsidRPr="006F6288">
        <w:t>żelaz</w:t>
      </w:r>
      <w:r w:rsidR="008F1E0E" w:rsidRPr="006F6288">
        <w:t xml:space="preserve">a z udziałem czynnika </w:t>
      </w:r>
      <w:r w:rsidR="008809B7" w:rsidRPr="006F6288">
        <w:t>biotycznego</w:t>
      </w:r>
      <w:bookmarkEnd w:id="25"/>
    </w:p>
    <w:p w14:paraId="27770B4D" w14:textId="77777777" w:rsidR="00B1532D" w:rsidRPr="006F6288" w:rsidRDefault="008626CE" w:rsidP="008626CE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rzesłanki na rzecz udziału czynnika biotycznego w powstawaniu PF skłaniają ku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podejmowaniu badań laboratoryjnych mogących rozszerzyć wiedzę na temat procesów tworzenia PF w osadach zbiorników wodnych. Do tej pory, w stosunku do objętości literatury poświęconej abiotycznej genezie PF, powstało niewiele prac 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nawiązujących do 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problematyki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 biotycznych procesów tworzenia pirytu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1CF94B83" w14:textId="77777777" w:rsidR="00CD3005" w:rsidRPr="006F6288" w:rsidRDefault="00053BFB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Praca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Donald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</w:t>
      </w:r>
      <w:proofErr w:type="spellEnd"/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opisuje proces niskotemperaturowej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(25 ºC)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katalizowanej przez bakterie anaerobowe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(BRS)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transformacji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pirytu.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dwa typy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hodowli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bakteryjnych: w pierwszym </w:t>
      </w:r>
      <w:proofErr w:type="spellStart"/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bakteryjne zostało bezpośrednio przeniesione z hodowli namnażającej do eksperymentalnej, w drugim bakterie pobrane z hodowli namnażającej zostały przed przeniesieniem przemyte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odwirowane.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próbach drugiego typu pozbawiono bakterie w ten sposób nieprzereagowanego SO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D549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(zapewnionego w podłożu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hodowli namnażającej)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zsyntetyzowanego H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Oprócz prób bio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logicznyc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h przygotowano dwa typy kontrolnych prób abiotycznych: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1) zsyntetyzowany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chemicznie </w:t>
      </w:r>
      <w:proofErr w:type="spellStart"/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+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2)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S.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oceny wyników eksperymentu zastosowano XRD, TEM i SEM-EDS. </w:t>
      </w:r>
    </w:p>
    <w:p w14:paraId="22D29F75" w14:textId="77777777" w:rsidR="00053BFB" w:rsidRPr="006F6288" w:rsidRDefault="00974C71" w:rsidP="00FB5D0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warunkach eksperymentalnych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, w hodowlach BRS,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aktywność </w:t>
      </w:r>
      <w:proofErr w:type="spellStart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mikrobialna</w:t>
      </w:r>
      <w:proofErr w:type="spellEnd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(produkcja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S) doprowadziła do strącenia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FeS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a na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stępnie jego konwersji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tempie względnie dużo wyższym, niż w kontrolnych próbach abiotycznych. W ciągu 10 dni ponad 80% </w:t>
      </w:r>
      <w:proofErr w:type="spellStart"/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monosiarczku</w:t>
      </w:r>
      <w:proofErr w:type="spellEnd"/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obu typów przeszło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porównaniu do najwyżej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50% w układzie abiotycznym z siarczkiem.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Badania prób 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różnym czasie inkubacji hodowli wykazały, że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transformacja ta zachodziła głównie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wewnętrznych i zewnętrznych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powierzchni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błon bakteryjnych. Dzięki interakcji jonowej między anionowymi polimerami komórkowymi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dwudodatnimi kationami żelazowymi,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na powierzc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hni komórek bakteryjnych wytrącił się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monosiarczek</w:t>
      </w:r>
      <w:proofErr w:type="spellEnd"/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. Zatrzymanie tej fazy mineralnej w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okolicy komórek mikroorganizmów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zwiększało je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j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podatność na reakcję z uwalnianym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przez bakterie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siarkowodorem.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n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wewnętrznych i zewnętrznych powierzchniach błon obserwowano wytrącanie pirytu.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układzie, w którym nie ingerowano w podłoże bakteryjne, zauważono obecność </w:t>
      </w:r>
      <w:proofErr w:type="spellStart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ziar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n pirytu w asocjacji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komórkami bakteryjnymi.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Dzięki niewielkim rozmiarom BRS, ich komórki cechują się stosunkowo dużą powierzchnią względem średnicy, co ułatwia procesy strącania i transformacji siarczków.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Donald i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Southam</w:t>
      </w:r>
      <w:proofErr w:type="spellEnd"/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sugerują, że błona bakteryjna BRS jest rodzajem matrycy jonowej dla rozwoju siarczków.</w:t>
      </w:r>
    </w:p>
    <w:p w14:paraId="053C0E32" w14:textId="77777777" w:rsidR="008809B7" w:rsidRPr="006F6288" w:rsidRDefault="008809B7" w:rsidP="00803BD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Eksperyment opisany w pracy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Gramp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a</w:t>
      </w:r>
      <w:proofErr w:type="spellEnd"/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(2010)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miał na celu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Próby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inkubowano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temperaturach: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22, 45 i 60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czas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 tygodni. Kontrole abiotyczne przygotowano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zastosowaniem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zakładając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ze w warunkach abiotycznych nie dojdzie do redukcji siarczanów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zawartych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podłożu).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warianty o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proporcjach [Fe]:[S]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podłożu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Wartość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ustalono na ok. 7-8 przez dodatek kwasu siark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owego(VI). Po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przebadaniu metodą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dyfrakcji rentgenowskiej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precypitatów otrzymanych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iantach eksperymentu ustalono,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zarówno 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 jak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abiotycznych, głównymi produktami syntezy były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 czym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dominował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 w abiotycznych -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Poza wytr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słabo krystalicznego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nie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zaobserwowano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zmian mineralogicznych w próbach biotycznych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inkubowanych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22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 przez czas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tygodni. Próby abiotyczne cechowały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zdecydowanie lepszą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wydajnością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– w tych samych warunkach te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mperaturowych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 6 tygodniach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inkubacji badanie XRD wykazało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</w:t>
      </w:r>
      <w:proofErr w:type="spellEnd"/>
      <w:r w:rsidRPr="006F6288">
        <w:rPr>
          <w:rFonts w:ascii="Times New Roman" w:hAnsi="Times New Roman" w:cs="Times New Roman"/>
          <w:sz w:val="24"/>
          <w:szCs w:val="24"/>
          <w:lang w:val="pl-PL"/>
        </w:rPr>
        <w:t>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przeciwieństwie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biotycznych, nie doszło do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ia pirytu. Według autorów pracy,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to podparcie hipotezy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mówiącej,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sekwencja reakcji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powstawania biogenicznych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kończy się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proofErr w:type="spellStart"/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greigicie</w:t>
      </w:r>
      <w:proofErr w:type="spellEnd"/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6BF93A9A" w14:textId="77777777" w:rsidR="00803BDD" w:rsidRPr="00DD2534" w:rsidRDefault="008809B7" w:rsidP="00DD2534">
      <w:pPr>
        <w:pStyle w:val="Nagwek1"/>
        <w:numPr>
          <w:ilvl w:val="0"/>
          <w:numId w:val="8"/>
        </w:numPr>
        <w:spacing w:after="120"/>
      </w:pPr>
      <w:bookmarkStart w:id="26" w:name="_Toc497471812"/>
      <w:r w:rsidRPr="00E47299">
        <w:lastRenderedPageBreak/>
        <w:t>Cel i zakres pracy</w:t>
      </w:r>
      <w:bookmarkEnd w:id="26"/>
    </w:p>
    <w:p w14:paraId="534A06C0" w14:textId="77777777" w:rsidR="00971219" w:rsidRPr="00E47299" w:rsidRDefault="00EF102F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Dla zaplanowanego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eksperymentu p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rzyjęto założenie, że mikroorganizmy beztlenowe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wyniku swojej aktywności życiowej modyfikują warunki fizyczno-chemiczne środowiska, sprzyjając tym samym powstawan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iu różnorodnych faz mineralnych, m.in. siarczków żelaza (II). Uważa się, że szczególną rolę czynnika biotycznego należy przypisać procesom powstawania pirytu </w:t>
      </w:r>
      <w:proofErr w:type="spellStart"/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59F1E7AA" w14:textId="77777777" w:rsidR="00971219" w:rsidRPr="00E47299" w:rsidRDefault="006A42AE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Wyznaczono następujące zadania badawcze:</w:t>
      </w:r>
    </w:p>
    <w:p w14:paraId="30513E86" w14:textId="77777777" w:rsidR="00145CA6" w:rsidRPr="00E47299" w:rsidRDefault="00145CA6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Stworzenie w warunkach laboratoryjnych „</w:t>
      </w:r>
      <w:proofErr w:type="spellStart"/>
      <w:r w:rsidRPr="00E47299">
        <w:rPr>
          <w:rFonts w:ascii="Times New Roman" w:hAnsi="Times New Roman" w:cs="Times New Roman"/>
          <w:sz w:val="24"/>
          <w:szCs w:val="24"/>
          <w:lang w:val="pl-PL"/>
        </w:rPr>
        <w:t>mikrośrodowisk</w:t>
      </w:r>
      <w:proofErr w:type="spellEnd"/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”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odzwierciedlającyc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h warunki fizyczno-chemiczne</w:t>
      </w: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powstawania pirytu </w:t>
      </w:r>
      <w:proofErr w:type="spellStart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;</w:t>
      </w:r>
    </w:p>
    <w:p w14:paraId="37D86562" w14:textId="77777777" w:rsidR="006A42AE" w:rsidRPr="00E47299" w:rsidRDefault="00DD2534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Izolacja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i namnożenie zespołów mikroorganizmów </w:t>
      </w:r>
      <w:proofErr w:type="spellStart"/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>sulfidogennych</w:t>
      </w:r>
      <w:proofErr w:type="spellEnd"/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z próbek środowiskowych;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03B63E1E" w14:textId="77777777" w:rsidR="006A42AE" w:rsidRPr="00E47299" w:rsidRDefault="006A42AE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Zbadanie zróżnicowania faz mineralnych, powstających 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próbach eksperymentalnych zaszczepionych zespołami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mikroorganizmów </w:t>
      </w:r>
      <w:proofErr w:type="spellStart"/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sulfidogennych</w:t>
      </w:r>
      <w:proofErr w:type="spellEnd"/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, w obecności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</w:t>
      </w:r>
      <w:r w:rsidR="0055205A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materii organicznej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i siarki elementarnej jako ostatecznego akceptora elektronów;</w:t>
      </w:r>
    </w:p>
    <w:p w14:paraId="0179AC64" w14:textId="77777777" w:rsidR="00394457" w:rsidRDefault="00145CA6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Określenie struktury siarczków żelaza (II) powstających z udziałem bakterii redukujących siarczany oraz w warunkach abiotycznych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.</w:t>
      </w:r>
    </w:p>
    <w:p w14:paraId="33D7213D" w14:textId="77777777" w:rsidR="00394457" w:rsidRPr="007A378B" w:rsidRDefault="00DD2534" w:rsidP="00394457">
      <w:pPr>
        <w:pStyle w:val="Nagwek1"/>
        <w:numPr>
          <w:ilvl w:val="0"/>
          <w:numId w:val="8"/>
        </w:numPr>
      </w:pPr>
      <w:r>
        <w:rPr>
          <w:snapToGrid w:val="0"/>
        </w:rPr>
        <w:br w:type="column"/>
      </w:r>
      <w:bookmarkStart w:id="27" w:name="_Toc497471813"/>
      <w:r w:rsidR="00394457" w:rsidRPr="00394457">
        <w:lastRenderedPageBreak/>
        <w:t>Materiały i metody</w:t>
      </w:r>
      <w:bookmarkEnd w:id="27"/>
    </w:p>
    <w:p w14:paraId="5F2301BE" w14:textId="77777777" w:rsidR="00394457" w:rsidRPr="007A378B" w:rsidRDefault="00394457" w:rsidP="002F7BA5">
      <w:pPr>
        <w:pStyle w:val="Nagwek2"/>
      </w:pPr>
      <w:r>
        <w:t xml:space="preserve"> </w:t>
      </w:r>
      <w:bookmarkStart w:id="28" w:name="_Toc497471814"/>
      <w:r w:rsidRPr="00F0623F">
        <w:t xml:space="preserve">Selekcja </w:t>
      </w:r>
      <w:proofErr w:type="spellStart"/>
      <w:r w:rsidRPr="00F0623F">
        <w:t>sulfidogennych</w:t>
      </w:r>
      <w:proofErr w:type="spellEnd"/>
      <w:r w:rsidRPr="00F0623F">
        <w:t xml:space="preserve"> </w:t>
      </w:r>
      <w:r w:rsidRPr="002F7BA5">
        <w:t>zespołów</w:t>
      </w:r>
      <w:r w:rsidRPr="00F0623F">
        <w:t xml:space="preserve"> mikroorganizmów</w:t>
      </w:r>
      <w:bookmarkEnd w:id="28"/>
    </w:p>
    <w:p w14:paraId="5D06C088" w14:textId="77777777" w:rsidR="00394457" w:rsidRPr="002872AA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Przedmiot badań stanowiły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sulfidogenne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 zespoły mikroorganizmów, w szczególności bakterie redukujące siarczany (BRS), wchodzące w skład kolekcji hodowlanej mikroorganizmów prowadzonej przez Pracownię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Geomikrobiologiczną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 na Wydziale Geologii UW. Mikroorganizmy stanowiące materiał badawczy izolowane były z piaskowców ze stref naturalnych wysięków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węglowodorów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. Odsłonięcie piaskowców, z których sączy się ropa znajduje się w korycie potoku Siary, będącego lewym dopływem </w:t>
      </w:r>
      <w:proofErr w:type="spellStart"/>
      <w:r w:rsidRPr="002872AA">
        <w:rPr>
          <w:rFonts w:ascii="Times New Roman" w:hAnsi="Times New Roman" w:cs="Times New Roman"/>
          <w:sz w:val="24"/>
          <w:szCs w:val="24"/>
          <w:lang w:val="pl-PL"/>
        </w:rPr>
        <w:t>Sękówki</w:t>
      </w:r>
      <w:proofErr w:type="spellEnd"/>
      <w:r w:rsidRPr="002872AA">
        <w:rPr>
          <w:rFonts w:ascii="Times New Roman" w:hAnsi="Times New Roman" w:cs="Times New Roman"/>
          <w:sz w:val="24"/>
          <w:szCs w:val="24"/>
          <w:lang w:val="pl-PL"/>
        </w:rPr>
        <w:t>. Współrzędne geograficzne odsłonięcia: N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49°37,411 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21°10,619. </w:t>
      </w:r>
      <w:r>
        <w:rPr>
          <w:rFonts w:ascii="Times New Roman" w:hAnsi="Times New Roman" w:cs="Times New Roman"/>
          <w:sz w:val="24"/>
          <w:szCs w:val="24"/>
          <w:lang w:val="pl-PL"/>
        </w:rPr>
        <w:t>Pozyskane ze środowiska m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ikroorganizmy namnażano metodą </w:t>
      </w:r>
      <w:proofErr w:type="spellStart"/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>microcosmos</w:t>
      </w:r>
      <w:proofErr w:type="spellEnd"/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 xml:space="preserve"> –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tzw. hodowli wzbogaconej, która polega na stworzeniu optymalnych warunków dla życia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rozwoju danej grupy mikroorganizmów. </w:t>
      </w:r>
    </w:p>
    <w:p w14:paraId="67151624" w14:textId="77777777" w:rsidR="00394457" w:rsidRPr="00FF2DC5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Podczas selekcji mikroorganizmów zastosowano zmodyfikowane podłoże 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Postgate’a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C (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Postgate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>, 1984) o składzie: KH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Cl (1,0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CaCl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MgSO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FeSO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(0,1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Na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(4,5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EFF6322" w14:textId="77777777" w:rsidR="00394457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Przy pasażowaniu hodowli, stosunek </w:t>
      </w:r>
      <w:proofErr w:type="spellStart"/>
      <w:r w:rsidRPr="00FF2DC5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do podłoża wynosił 1:10. Stacjonarne hodowle badanych zespołów mikroorganizmów inkubowano w butelkach hodowlanych w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>
        <w:rPr>
          <w:rFonts w:ascii="Times New Roman" w:hAnsi="Times New Roman" w:cs="Times New Roman"/>
          <w:sz w:val="24"/>
          <w:szCs w:val="24"/>
          <w:lang w:val="pl-PL"/>
        </w:rPr>
        <w:t>pokojowej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bez dostępu światła. </w:t>
      </w:r>
    </w:p>
    <w:p w14:paraId="168AD317" w14:textId="77777777" w:rsidR="00394457" w:rsidRPr="007048E6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"/>
          <w:szCs w:val="2"/>
          <w:lang w:val="pl-PL"/>
        </w:rPr>
      </w:pPr>
    </w:p>
    <w:p w14:paraId="66D0D49F" w14:textId="77777777" w:rsidR="00C8578F" w:rsidRPr="00A03AAF" w:rsidRDefault="00394457" w:rsidP="002F7BA5">
      <w:pPr>
        <w:pStyle w:val="Nagwek2"/>
      </w:pPr>
      <w:r>
        <w:t xml:space="preserve"> </w:t>
      </w:r>
      <w:bookmarkStart w:id="29" w:name="_Toc497471815"/>
      <w:r w:rsidRPr="00394457">
        <w:t xml:space="preserve">Założenia </w:t>
      </w:r>
      <w:r w:rsidRPr="002F7BA5">
        <w:t>eksperymentu</w:t>
      </w:r>
      <w:r w:rsidRPr="00394457">
        <w:t xml:space="preserve"> </w:t>
      </w:r>
      <w:proofErr w:type="spellStart"/>
      <w:r w:rsidRPr="00394457">
        <w:t>geomikrobiologicznego</w:t>
      </w:r>
      <w:bookmarkEnd w:id="29"/>
      <w:proofErr w:type="spellEnd"/>
    </w:p>
    <w:p w14:paraId="7479CB99" w14:textId="77777777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Eksperyment </w:t>
      </w:r>
      <w:r>
        <w:rPr>
          <w:rFonts w:ascii="Times New Roman" w:hAnsi="Times New Roman" w:cs="Times New Roman"/>
          <w:sz w:val="24"/>
          <w:szCs w:val="24"/>
          <w:lang w:val="pl-PL"/>
        </w:rPr>
        <w:t>przeprowadzono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36 cylindrach (o pojemności 50 cm</w:t>
      </w:r>
      <w:r w:rsidRPr="00F067F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 xml:space="preserve">3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każdy) z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przezroczystego, niebarwionego szkła. Każdy z cylindrów został do około 3/5 wysokości wypełniony uplastycznioną przez dodatek wody destylowanej masą iłową </w:t>
      </w:r>
      <w:r>
        <w:rPr>
          <w:rFonts w:ascii="Times New Roman" w:hAnsi="Times New Roman" w:cs="Times New Roman"/>
          <w:sz w:val="24"/>
          <w:szCs w:val="24"/>
          <w:lang w:val="pl-PL"/>
        </w:rPr>
        <w:t>(por. rozdział 3.3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), a następnie dopełniony przygotowanym uprzednio podłożem </w:t>
      </w:r>
      <w:r>
        <w:rPr>
          <w:rFonts w:ascii="Times New Roman" w:hAnsi="Times New Roman" w:cs="Times New Roman"/>
          <w:sz w:val="24"/>
          <w:szCs w:val="24"/>
          <w:lang w:val="pl-PL"/>
        </w:rPr>
        <w:t>mikrobiologicznym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. Jako podłoże dla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mikroorganizmów zastosowano zmodyfikowane podłoże mineralne </w:t>
      </w:r>
      <w:proofErr w:type="spellStart"/>
      <w:r w:rsidRPr="00F067F0">
        <w:rPr>
          <w:rFonts w:ascii="Times New Roman" w:hAnsi="Times New Roman" w:cs="Times New Roman"/>
          <w:sz w:val="24"/>
          <w:szCs w:val="24"/>
          <w:lang w:val="pl-PL"/>
        </w:rPr>
        <w:t>Baara</w:t>
      </w:r>
      <w:proofErr w:type="spellEnd"/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(ATCC Medium 1249: NH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Cl, KH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FeSO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O).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7F84A5BD" w14:textId="1C012BEC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Wybrane próby zostały zaszczepione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sulfidogennymi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zespołami mikroorganizmów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(por.</w:t>
      </w:r>
      <w:r w:rsidR="00785282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rozdział 3.1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)</w:t>
      </w:r>
      <w:r>
        <w:rPr>
          <w:rFonts w:ascii="Times New Roman" w:hAnsi="Times New Roman" w:cs="Times New Roman"/>
          <w:sz w:val="24"/>
          <w:szCs w:val="24"/>
          <w:lang w:val="pl-PL"/>
        </w:rPr>
        <w:t>. W sumie stworzono trzy warianty eksperymentalne:</w:t>
      </w:r>
    </w:p>
    <w:p w14:paraId="1ED738ED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D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odatek </w:t>
      </w:r>
      <w:proofErr w:type="spellStart"/>
      <w:r w:rsidRPr="00AE5916">
        <w:rPr>
          <w:rFonts w:ascii="Times New Roman" w:hAnsi="Times New Roman" w:cs="Times New Roman"/>
          <w:sz w:val="24"/>
          <w:szCs w:val="24"/>
          <w:lang w:val="pl-PL"/>
        </w:rPr>
        <w:t>inokulum</w:t>
      </w:r>
      <w:proofErr w:type="spellEnd"/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 bakteryjnego</w:t>
      </w:r>
    </w:p>
    <w:p w14:paraId="41AF99EA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ontrola abiotyczna z dodatkiem formaliny </w:t>
      </w:r>
      <w:r>
        <w:rPr>
          <w:rFonts w:ascii="Times New Roman" w:hAnsi="Times New Roman" w:cs="Times New Roman"/>
          <w:sz w:val="24"/>
          <w:szCs w:val="24"/>
          <w:lang w:val="pl-PL"/>
        </w:rPr>
        <w:t>(dwie krople na próbę)</w:t>
      </w:r>
    </w:p>
    <w:p w14:paraId="08B07A3B" w14:textId="77777777" w:rsidR="00A03AAF" w:rsidRPr="000B2D66" w:rsidRDefault="00394457" w:rsidP="000B2D66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ontrola abiotyczna z Na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 zamiast 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</w:p>
    <w:p w14:paraId="754DE333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Ilości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i FeSO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zostały dobrane tak, aby proporcja molowa żelaza do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siarki siarczanowej wynosiła 1:6,5. Wartość </w:t>
      </w:r>
      <w:proofErr w:type="spellStart"/>
      <w:r w:rsidRPr="00F067F0">
        <w:rPr>
          <w:rFonts w:ascii="Times New Roman" w:hAnsi="Times New Roman" w:cs="Times New Roman"/>
          <w:sz w:val="24"/>
          <w:szCs w:val="24"/>
          <w:lang w:val="pl-PL"/>
        </w:rPr>
        <w:t>pH</w:t>
      </w:r>
      <w:proofErr w:type="spellEnd"/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podłoża została podniesiona do ok. 8 przez dodatek 0,2 M NaOH.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prób należących  do trzeciego wariantu dodano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lang w:val="pl-PL"/>
        </w:rPr>
        <w:t>S,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ilości odpowiadającej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molowo siarce w wariantach z dodatkiem 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48121D74" w14:textId="77777777" w:rsidR="00A03AAF" w:rsidRPr="00F067F0" w:rsidRDefault="00394457" w:rsidP="000B2D66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Próby zostały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zróżnicowane pod względem obecności czynnika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biotycznego,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materii organicznej (mleczanu sodu</w:t>
      </w:r>
      <w:r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i/lub siarki elementarnej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(Tab. 3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). Siarka elementarna (jako fakultatywny czynnik utleniający) została dodana do wybranych prób w ilości 0,02 g na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próbę.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W sumie stworzono następujące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podwarianty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(CH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– mleczan sodu, S – siarka elementarna):</w:t>
      </w:r>
    </w:p>
    <w:p w14:paraId="7A00C3C7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0A63A4EE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bez S;</w:t>
      </w:r>
    </w:p>
    <w:p w14:paraId="2BBAE6D9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3C36E900" w14:textId="77777777" w:rsidR="000B2D66" w:rsidRPr="000B2D66" w:rsidRDefault="00394457" w:rsidP="000B2D66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z S.</w:t>
      </w:r>
    </w:p>
    <w:p w14:paraId="21957A7F" w14:textId="77777777" w:rsidR="00394457" w:rsidRPr="00A03AAF" w:rsidRDefault="00A03AAF" w:rsidP="00306101">
      <w:pPr>
        <w:pStyle w:val="Tabpodpis"/>
        <w:jc w:val="center"/>
      </w:pPr>
      <w:r>
        <w:t>Tab. 3</w:t>
      </w:r>
      <w:r w:rsidR="00394457" w:rsidRPr="00A03AAF">
        <w:t xml:space="preserve">. Warianty i </w:t>
      </w:r>
      <w:proofErr w:type="spellStart"/>
      <w:r w:rsidR="00394457" w:rsidRPr="00A03AAF">
        <w:t>podwarianty</w:t>
      </w:r>
      <w:proofErr w:type="spellEnd"/>
      <w:r w:rsidR="00394457" w:rsidRPr="00A03AAF">
        <w:t xml:space="preserve"> eksperymentu </w:t>
      </w:r>
      <w:proofErr w:type="spellStart"/>
      <w:r w:rsidR="00394457" w:rsidRPr="00A03AAF">
        <w:t>geomikrobiologicznego</w:t>
      </w:r>
      <w:proofErr w:type="spellEnd"/>
      <w:r w:rsidR="00394457" w:rsidRPr="00A03AAF">
        <w:t>.</w:t>
      </w:r>
    </w:p>
    <w:tbl>
      <w:tblPr>
        <w:tblpPr w:leftFromText="2835" w:rightFromText="2835" w:bottomFromText="340" w:vertAnchor="text" w:tblpXSpec="center" w:tblpY="1"/>
        <w:tblOverlap w:val="never"/>
        <w:tblW w:w="701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394457" w:rsidRPr="008D65C8" w14:paraId="2037E814" w14:textId="77777777" w:rsidTr="002F7BA5">
        <w:trPr>
          <w:trHeight w:val="630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891746" w14:textId="77777777" w:rsidR="00394457" w:rsidRPr="00494324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EE106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1                                                                     Dodatek </w:t>
            </w:r>
            <w:proofErr w:type="spellStart"/>
            <w:r w:rsidRPr="00A03AAF">
              <w:rPr>
                <w:rFonts w:ascii="Times New Roman" w:hAnsi="Times New Roman" w:cs="Times New Roman"/>
                <w:lang w:val="pl-PL"/>
              </w:rPr>
              <w:t>inokulum</w:t>
            </w:r>
            <w:proofErr w:type="spellEnd"/>
            <w:r w:rsidRPr="00A03AAF">
              <w:rPr>
                <w:rFonts w:ascii="Times New Roman" w:hAnsi="Times New Roman" w:cs="Times New Roman"/>
                <w:lang w:val="pl-PL"/>
              </w:rPr>
              <w:t xml:space="preserve">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1B821E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 w:rsidR="001116D8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B71C5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1228673D" w14:textId="77777777" w:rsid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</w:t>
            </w:r>
            <w:r w:rsidR="00A03AAF" w:rsidRPr="00A03AAF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330D4C61" w14:textId="77777777" w:rsidR="00394457" w:rsidRPr="00A03AAF" w:rsidRDefault="00394457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1116D8" w:rsidRPr="00494324" w14:paraId="717E6E30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CEFBA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89B24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4A8BD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4A53D2" w14:textId="51D282DB" w:rsidR="001116D8" w:rsidRPr="00494324" w:rsidRDefault="00DD3FE2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3B87EBF5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A560B8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05A0B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CF4A3A4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36A5E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13F609C9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3E9B2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94DB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6A6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67FA31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51033229" w14:textId="77777777" w:rsidTr="002F7BA5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231A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9767AC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711E6F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93FD9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E541D0" w14:paraId="7C9B09FC" w14:textId="77777777" w:rsidTr="002F7BA5">
        <w:trPr>
          <w:gridAfter w:val="3"/>
          <w:wAfter w:w="3715" w:type="dxa"/>
          <w:trHeight w:val="170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82FEE" w14:textId="77777777" w:rsidR="001116D8" w:rsidRPr="00E541D0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0943798F" w14:textId="77777777" w:rsidR="001116D8" w:rsidRPr="00E541D0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1116D8" w:rsidRPr="00494324" w14:paraId="13BECD30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62DB11BB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413F8" w14:textId="77777777" w:rsidR="001116D8" w:rsidRPr="00494324" w:rsidRDefault="001116D8" w:rsidP="002F7BA5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1116D8" w:rsidRPr="00494324" w14:paraId="1A1729C6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19D277D7" w14:textId="77777777" w:rsidR="001116D8" w:rsidRPr="00E541D0" w:rsidRDefault="001116D8" w:rsidP="002F7BA5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4C3EEF" w14:textId="77777777" w:rsidR="001116D8" w:rsidRPr="00E541D0" w:rsidRDefault="001116D8" w:rsidP="002F7BA5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1116D8" w:rsidRPr="00494324" w14:paraId="5B572C44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05AA4755" w14:textId="77777777" w:rsidR="001116D8" w:rsidRPr="00494324" w:rsidRDefault="001116D8" w:rsidP="002F7BA5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F3668" w14:textId="77777777" w:rsidR="001116D8" w:rsidRPr="00494324" w:rsidRDefault="001116D8" w:rsidP="002F7BA5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  <w:tr w:rsidR="001116D8" w:rsidRPr="00494324" w14:paraId="276739F1" w14:textId="77777777" w:rsidTr="002F7BA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7F7F7F" w:themeColor="text1" w:themeTint="80" w:fill="auto"/>
            <w:vAlign w:val="center"/>
          </w:tcPr>
          <w:p w14:paraId="3A4A098A" w14:textId="77777777" w:rsidR="00E541D0" w:rsidRPr="00E541D0" w:rsidRDefault="00E541D0" w:rsidP="002F7BA5">
            <w:pPr>
              <w:pStyle w:val="Bezodstpw"/>
              <w:rPr>
                <w:rFonts w:ascii="Arial" w:hAnsi="Arial" w:cs="Arial"/>
                <w:sz w:val="16"/>
                <w:szCs w:val="16"/>
              </w:rPr>
            </w:pPr>
          </w:p>
          <w:p w14:paraId="455CCEFF" w14:textId="77777777" w:rsidR="001116D8" w:rsidRPr="00494324" w:rsidRDefault="001116D8" w:rsidP="002F7BA5">
            <w:pPr>
              <w:pStyle w:val="Bezodstpw"/>
              <w:jc w:val="center"/>
              <w:rPr>
                <w:sz w:val="24"/>
                <w:szCs w:val="24"/>
                <w:lang w:val="pl-PL"/>
              </w:rPr>
            </w:pPr>
            <w:r w:rsidRPr="00494324">
              <w:rPr>
                <w:rFonts w:ascii="Arial" w:hAnsi="Arial" w:cs="Arial"/>
                <w:sz w:val="24"/>
                <w:szCs w:val="24"/>
              </w:rPr>
              <w:t>♦</w:t>
            </w: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7DDAA4" w14:textId="77777777" w:rsidR="00E541D0" w:rsidRPr="00E541D0" w:rsidRDefault="00E541D0" w:rsidP="002F7BA5">
            <w:pPr>
              <w:pStyle w:val="Bezodstpw"/>
              <w:ind w:firstLine="284"/>
              <w:rPr>
                <w:rFonts w:ascii="Times New Roman" w:hAnsi="Times New Roman" w:cs="Times New Roman"/>
                <w:sz w:val="16"/>
                <w:szCs w:val="16"/>
                <w:lang w:val="pl-PL"/>
              </w:rPr>
            </w:pPr>
          </w:p>
          <w:p w14:paraId="3B397C6D" w14:textId="77777777" w:rsidR="001116D8" w:rsidRPr="00494324" w:rsidRDefault="001116D8" w:rsidP="002F7BA5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siarczek sodu</w:t>
            </w:r>
          </w:p>
        </w:tc>
      </w:tr>
    </w:tbl>
    <w:p w14:paraId="3E268BF2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Przygotowane próby przechowywano w temperaturze pokojowej (ok. 20 °C), w warunkach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 (zapewnionych przez gazowanie podłoża mineralnego azotem 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lastRenderedPageBreak/>
        <w:t>i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zabezpieczenie cylindrów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parafilmem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>) oraz afotycznych (w celu wykluczenia rozwoju mikroflory fotosynte</w:t>
      </w:r>
      <w:r>
        <w:rPr>
          <w:rFonts w:ascii="Times New Roman" w:hAnsi="Times New Roman" w:cs="Times New Roman"/>
          <w:sz w:val="24"/>
          <w:szCs w:val="24"/>
          <w:lang w:val="pl-PL"/>
        </w:rPr>
        <w:t>zują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cej). Warunki eksperymentu zostały dobrane tak, aby sprzyjały rozwojowi BRS, jednocześnie nawiązując do warunków środowiskowych panujących przy dnie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niskotemperaturowych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anoksycznych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 xml:space="preserve"> akwenów, w których osadach powstają </w:t>
      </w:r>
      <w:proofErr w:type="spellStart"/>
      <w:r w:rsidRPr="007048E6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7048E6">
        <w:rPr>
          <w:rFonts w:ascii="Times New Roman" w:hAnsi="Times New Roman" w:cs="Times New Roman"/>
          <w:sz w:val="24"/>
          <w:szCs w:val="24"/>
          <w:lang w:val="pl-PL"/>
        </w:rPr>
        <w:t>. Podczas trwania eksperymentu zawartość cylindrów nie była mieszana.</w:t>
      </w:r>
    </w:p>
    <w:p w14:paraId="67D3A1FF" w14:textId="0847B421" w:rsidR="00394457" w:rsidRDefault="00306101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671E">
        <w:rPr>
          <w:rFonts w:ascii="Times New Roman" w:hAnsi="Times New Roman" w:cs="Times New Roman"/>
          <w:noProof/>
          <w:lang w:val="pl-PL" w:eastAsia="pl-PL"/>
        </w:rPr>
        <w:drawing>
          <wp:anchor distT="215900" distB="215900" distL="114300" distR="114300" simplePos="0" relativeHeight="251832320" behindDoc="0" locked="0" layoutInCell="1" allowOverlap="1" wp14:anchorId="49ABE57F" wp14:editId="2A6E62B2">
            <wp:simplePos x="0" y="0"/>
            <wp:positionH relativeFrom="column">
              <wp:posOffset>367665</wp:posOffset>
            </wp:positionH>
            <wp:positionV relativeFrom="paragraph">
              <wp:posOffset>1383417</wp:posOffset>
            </wp:positionV>
            <wp:extent cx="5003800" cy="1428750"/>
            <wp:effectExtent l="0" t="0" r="6350" b="0"/>
            <wp:wrapTopAndBottom/>
            <wp:docPr id="3" name="Obraz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mbol zastępczy zawartości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lum bright="10000"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42956" r="4798" b="2240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 xml:space="preserve">Każda z prób została przygotowana w trzech powtórzeniach, tak by uzyskać kolejne serie eksperymentalne: </w:t>
      </w:r>
      <w:r w:rsidR="00394457" w:rsidRPr="00F067F0">
        <w:rPr>
          <w:rFonts w:ascii="Times New Roman" w:hAnsi="Times New Roman" w:cs="Times New Roman"/>
          <w:sz w:val="24"/>
          <w:szCs w:val="24"/>
          <w:lang w:val="pl-PL"/>
        </w:rPr>
        <w:t>do zakończenia po miesiącu, po sześciu miesiącach i po roku. Celem takiego postępowania było zbadanie wpływu czasu na przebieg eksperymentu. Próby terminowano przez zamrożenie zawartości cyli</w:t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>nd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>rów w temperaturze ok. -20 °C (Fig. 4</w:t>
      </w:r>
      <w:r w:rsidR="00394457">
        <w:rPr>
          <w:rFonts w:ascii="Times New Roman" w:hAnsi="Times New Roman" w:cs="Times New Roman"/>
          <w:sz w:val="24"/>
          <w:szCs w:val="24"/>
          <w:lang w:val="pl-PL"/>
        </w:rPr>
        <w:t>).</w:t>
      </w:r>
    </w:p>
    <w:p w14:paraId="55B70190" w14:textId="77777777" w:rsidR="00394457" w:rsidRPr="00FE20FE" w:rsidRDefault="00E541D0" w:rsidP="00306101">
      <w:pPr>
        <w:pStyle w:val="Figpodpis"/>
        <w:jc w:val="center"/>
        <w:rPr>
          <w:b/>
        </w:rPr>
      </w:pPr>
      <w:r>
        <w:t>Fig. 4</w:t>
      </w:r>
      <w:r w:rsidR="00394457" w:rsidRPr="00FE20FE">
        <w:t xml:space="preserve">. </w:t>
      </w:r>
      <w:proofErr w:type="spellStart"/>
      <w:r w:rsidR="00394457" w:rsidRPr="00FE20FE">
        <w:t>Rdzeń</w:t>
      </w:r>
      <w:proofErr w:type="spellEnd"/>
      <w:r w:rsidR="00394457" w:rsidRPr="00FE20FE">
        <w:t xml:space="preserve"> po </w:t>
      </w:r>
      <w:proofErr w:type="spellStart"/>
      <w:r w:rsidR="00394457" w:rsidRPr="00FE20FE">
        <w:t>zamrożeniu</w:t>
      </w:r>
      <w:proofErr w:type="spellEnd"/>
      <w:r w:rsidR="00394457" w:rsidRPr="00FE20FE">
        <w:t xml:space="preserve"> i wydobyciu z cylindra.</w:t>
      </w:r>
    </w:p>
    <w:p w14:paraId="68C3D33E" w14:textId="77777777" w:rsidR="00394457" w:rsidRPr="00E541D0" w:rsidRDefault="00394457" w:rsidP="00394457">
      <w:pPr>
        <w:pStyle w:val="Nagwek2"/>
      </w:pPr>
      <w:r>
        <w:t xml:space="preserve"> </w:t>
      </w:r>
      <w:bookmarkStart w:id="30" w:name="_Toc497471816"/>
      <w:r>
        <w:t>Wypełniacz mineralny</w:t>
      </w:r>
      <w:bookmarkEnd w:id="30"/>
    </w:p>
    <w:p w14:paraId="68B8479F" w14:textId="77777777" w:rsidR="00543976" w:rsidRDefault="00394457" w:rsidP="000B2D6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Próby przygotowano z wykorzystaniem wypełniacza mineralnego, którym był ił poznański (pstry</w:t>
      </w:r>
      <w:r w:rsidR="00A03B0E">
        <w:rPr>
          <w:rFonts w:ascii="Times New Roman" w:hAnsi="Times New Roman" w:cs="Times New Roman"/>
          <w:sz w:val="24"/>
          <w:szCs w:val="24"/>
          <w:lang w:val="pl-PL" w:eastAsia="pl-PL"/>
        </w:rPr>
        <w:t>, plamisty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) z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nadkładu węgla brunatnego z kopalni Konin. Skały tej serii są wieku trzeciorzędowego (</w:t>
      </w:r>
      <w:proofErr w:type="spellStart"/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>mio</w:t>
      </w:r>
      <w:proofErr w:type="spellEnd"/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>-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pliocen)</w:t>
      </w:r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i powstawały na drodze sedymentacji limnicznej (</w:t>
      </w:r>
      <w:proofErr w:type="spellStart"/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>Gąsiewicz</w:t>
      </w:r>
      <w:proofErr w:type="spellEnd"/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>, 2004</w:t>
      </w:r>
      <w:r w:rsidR="00E733BA">
        <w:rPr>
          <w:rFonts w:ascii="Times New Roman" w:hAnsi="Times New Roman" w:cs="Times New Roman"/>
          <w:sz w:val="24"/>
          <w:szCs w:val="24"/>
          <w:lang w:val="pl-PL" w:eastAsia="pl-PL"/>
        </w:rPr>
        <w:t>; Górniak i in., 2001</w:t>
      </w:r>
      <w:r w:rsidR="009F16E6">
        <w:rPr>
          <w:rFonts w:ascii="Times New Roman" w:hAnsi="Times New Roman" w:cs="Times New Roman"/>
          <w:sz w:val="24"/>
          <w:szCs w:val="24"/>
          <w:lang w:val="pl-PL" w:eastAsia="pl-PL"/>
        </w:rPr>
        <w:t>)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. Charakteryzują się wysoką plastycznością i dobrymi zdolnościami do pęcznienia, a pod względem mineralogicznym –</w:t>
      </w:r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dużą zawartością minerałów ilastych</w:t>
      </w:r>
      <w:r w:rsidR="00FB1EC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,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które obok </w:t>
      </w:r>
      <w:proofErr w:type="spellStart"/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detrytycznego</w:t>
      </w:r>
      <w:proofErr w:type="spellEnd"/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kwarcu stanowią główny składnik omawianych iłów (Kozłowski, 1986). </w:t>
      </w:r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Wśród minerałów ilastych w iłach poznańskich występują </w:t>
      </w:r>
      <w:proofErr w:type="spellStart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>smektyty</w:t>
      </w:r>
      <w:proofErr w:type="spellEnd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(głównie </w:t>
      </w:r>
      <w:proofErr w:type="spellStart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>beidelit</w:t>
      </w:r>
      <w:proofErr w:type="spellEnd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>) i illit</w:t>
      </w:r>
      <w:r w:rsidR="00C61972">
        <w:rPr>
          <w:rFonts w:ascii="Times New Roman" w:hAnsi="Times New Roman" w:cs="Times New Roman"/>
          <w:sz w:val="24"/>
          <w:szCs w:val="24"/>
          <w:lang w:val="pl-PL" w:eastAsia="pl-PL"/>
        </w:rPr>
        <w:t>–</w:t>
      </w:r>
      <w:proofErr w:type="spellStart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>smektyt</w:t>
      </w:r>
      <w:proofErr w:type="spellEnd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oraz – w zmiennych proporcjach – illit i kaolinit. W skład iłów wchodzą również w ilościach śladowych haloizyt i chloryty. Oprócz kwarcu, frakcję piaskową współtworzą w niewielkich ilościach skalenie. Iły poznańskie zawierają </w:t>
      </w:r>
      <w:r w:rsidR="00C61972">
        <w:rPr>
          <w:rFonts w:ascii="Times New Roman" w:hAnsi="Times New Roman" w:cs="Times New Roman"/>
          <w:sz w:val="24"/>
          <w:szCs w:val="24"/>
          <w:lang w:val="pl-PL" w:eastAsia="pl-PL"/>
        </w:rPr>
        <w:t>także</w:t>
      </w:r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wtórne konkrecje węglanowe (kalcyt) oraz skupienia tlenków i wodorotlenków żelaza: hematytu i </w:t>
      </w:r>
      <w:proofErr w:type="spellStart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>goethytu</w:t>
      </w:r>
      <w:proofErr w:type="spellEnd"/>
      <w:r w:rsidR="002701C7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="00C61972">
        <w:rPr>
          <w:rFonts w:ascii="Times New Roman" w:hAnsi="Times New Roman" w:cs="Times New Roman"/>
          <w:sz w:val="24"/>
          <w:szCs w:val="24"/>
          <w:lang w:val="pl-PL" w:eastAsia="pl-PL"/>
        </w:rPr>
        <w:t>(Duczmal-</w:t>
      </w:r>
      <w:proofErr w:type="spellStart"/>
      <w:r w:rsidR="00C61972">
        <w:rPr>
          <w:rFonts w:ascii="Times New Roman" w:hAnsi="Times New Roman" w:cs="Times New Roman"/>
          <w:sz w:val="24"/>
          <w:szCs w:val="24"/>
          <w:lang w:val="pl-PL" w:eastAsia="pl-PL"/>
        </w:rPr>
        <w:t>Czernikiewicz</w:t>
      </w:r>
      <w:proofErr w:type="spellEnd"/>
      <w:r w:rsidR="00C6197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, 2007). </w:t>
      </w:r>
      <w:r w:rsidR="00CB5F3F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profilu Rogaczewo stwierdzono występowanie konkrecji </w:t>
      </w:r>
      <w:r w:rsidR="00CB5F3F">
        <w:rPr>
          <w:rFonts w:ascii="Times New Roman" w:hAnsi="Times New Roman" w:cs="Times New Roman"/>
          <w:sz w:val="24"/>
          <w:szCs w:val="24"/>
          <w:lang w:val="pl-PL" w:eastAsia="pl-PL"/>
        </w:rPr>
        <w:lastRenderedPageBreak/>
        <w:t xml:space="preserve">marglistych i syderytowych oraz </w:t>
      </w:r>
      <w:r w:rsidR="00E733BA">
        <w:rPr>
          <w:rFonts w:ascii="Times New Roman" w:hAnsi="Times New Roman" w:cs="Times New Roman"/>
          <w:sz w:val="24"/>
          <w:szCs w:val="24"/>
          <w:lang w:val="pl-PL" w:eastAsia="pl-PL"/>
        </w:rPr>
        <w:t>(</w:t>
      </w:r>
      <w:r w:rsidR="00A531A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dużej obfitości) </w:t>
      </w:r>
      <w:r w:rsidR="00CB5F3F">
        <w:rPr>
          <w:rFonts w:ascii="Times New Roman" w:hAnsi="Times New Roman" w:cs="Times New Roman"/>
          <w:sz w:val="24"/>
          <w:szCs w:val="24"/>
          <w:lang w:val="pl-PL" w:eastAsia="pl-PL"/>
        </w:rPr>
        <w:t>siarczków żelaza</w:t>
      </w:r>
      <w:r w:rsidR="00E733BA">
        <w:rPr>
          <w:rFonts w:ascii="Times New Roman" w:hAnsi="Times New Roman" w:cs="Times New Roman"/>
          <w:sz w:val="24"/>
          <w:szCs w:val="24"/>
          <w:lang w:val="pl-PL" w:eastAsia="pl-PL"/>
        </w:rPr>
        <w:t>. Górniak i in. (2001) wyszczególniają ponadto w składzie mineralnym iłów poznańskich miki i piryt.</w:t>
      </w:r>
      <w:r w:rsidR="00CB5F3F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</w:p>
    <w:p w14:paraId="3B8BDAE0" w14:textId="289B4BD1" w:rsidR="00394457" w:rsidRPr="00494324" w:rsidRDefault="00394457" w:rsidP="000B2D6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Skład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mineralny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pierwotnej skały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>prze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badano 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>metodą XRD,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by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porównać go ze składem próbek po eksperymencie.</w:t>
      </w:r>
      <w:r w:rsidR="000B2D66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myśl założeń eksperymentu, rolą wypełniacza mineralnego było przybliżenie naturalnych warunków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środowiska osadowego, w którym powstaje piryt </w:t>
      </w:r>
      <w:proofErr w:type="spellStart"/>
      <w:r>
        <w:rPr>
          <w:rFonts w:ascii="Times New Roman" w:hAnsi="Times New Roman" w:cs="Times New Roman"/>
          <w:sz w:val="24"/>
          <w:szCs w:val="24"/>
          <w:lang w:val="pl-PL" w:eastAsia="pl-PL"/>
        </w:rPr>
        <w:t>framboidalny</w:t>
      </w:r>
      <w:proofErr w:type="spellEnd"/>
      <w:r>
        <w:rPr>
          <w:rFonts w:ascii="Times New Roman" w:hAnsi="Times New Roman" w:cs="Times New Roman"/>
          <w:sz w:val="24"/>
          <w:szCs w:val="24"/>
          <w:lang w:val="pl-PL" w:eastAsia="pl-PL"/>
        </w:rPr>
        <w:t>.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</w:p>
    <w:p w14:paraId="7F5885AF" w14:textId="77777777" w:rsidR="00394457" w:rsidRPr="000B2D66" w:rsidRDefault="00394457" w:rsidP="00394457">
      <w:pPr>
        <w:pStyle w:val="Nagwek2"/>
      </w:pPr>
      <w:bookmarkStart w:id="31" w:name="_Toc497471817"/>
      <w:r w:rsidRPr="009044CE">
        <w:t>Metody analityczne</w:t>
      </w:r>
      <w:bookmarkEnd w:id="31"/>
    </w:p>
    <w:p w14:paraId="020D8144" w14:textId="77777777" w:rsidR="000B2D66" w:rsidRDefault="00394457" w:rsidP="000B2D66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Otrzymane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</w:t>
      </w:r>
      <w:r w:rsidR="000B2D66">
        <w:rPr>
          <w:rFonts w:ascii="Times New Roman" w:hAnsi="Times New Roman" w:cs="Times New Roman"/>
          <w:sz w:val="24"/>
          <w:szCs w:val="24"/>
        </w:rPr>
        <w:t>dzenie</w:t>
      </w:r>
      <w:proofErr w:type="spellEnd"/>
      <w:r w:rsidR="000B2D66">
        <w:rPr>
          <w:rFonts w:ascii="Times New Roman" w:hAnsi="Times New Roman" w:cs="Times New Roman"/>
          <w:sz w:val="24"/>
          <w:szCs w:val="24"/>
        </w:rPr>
        <w:t xml:space="preserve"> (Fig. 4</w:t>
      </w:r>
      <w:r w:rsidRPr="000B2D66">
        <w:rPr>
          <w:rFonts w:ascii="Times New Roman" w:hAnsi="Times New Roman" w:cs="Times New Roman"/>
          <w:sz w:val="24"/>
          <w:szCs w:val="24"/>
        </w:rPr>
        <w:t xml:space="preserve">) po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zamrożeniu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rozkrojono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pracowni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szlifierskiej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Wydziału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Geologii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UW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połowy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wzdłuż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najdłuższej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następnie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cięto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poprzecznie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najdłuższej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E20FE"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grubości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ok. 3 mm za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pomocą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noża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małej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powierzchni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ostrza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aby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uzyskać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możliwie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płaskie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powierzchnie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Przygotowane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suszono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plastikowych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płytkach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Petriego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suszarce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temperaturze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ok. 30 °C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przez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co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najmniej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dwa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. W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celu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określenia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struktury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oraz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składu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chemicznego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badanych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faz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mineralnych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przeprowadzono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obserwacje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mikroskopowe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rdzeni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otrzymanych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po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zakończeniu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kolejnych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etapów</w:t>
      </w:r>
      <w:proofErr w:type="spellEnd"/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eastAsia="+mn-ea" w:hAnsi="Times New Roman" w:cs="Times New Roman"/>
          <w:sz w:val="24"/>
          <w:szCs w:val="24"/>
        </w:rPr>
        <w:t>eksperymentu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oraz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badania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składu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fazowego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dyfraktometrze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D66">
        <w:rPr>
          <w:rFonts w:ascii="Times New Roman" w:hAnsi="Times New Roman" w:cs="Times New Roman"/>
          <w:sz w:val="24"/>
          <w:szCs w:val="24"/>
        </w:rPr>
        <w:t>rentgenowskim</w:t>
      </w:r>
      <w:proofErr w:type="spellEnd"/>
      <w:r w:rsidRPr="000B2D66">
        <w:rPr>
          <w:rFonts w:ascii="Times New Roman" w:hAnsi="Times New Roman" w:cs="Times New Roman"/>
          <w:sz w:val="24"/>
          <w:szCs w:val="24"/>
        </w:rPr>
        <w:t>.</w:t>
      </w:r>
    </w:p>
    <w:p w14:paraId="3416239A" w14:textId="77777777" w:rsidR="006D2BE3" w:rsidRDefault="00394457" w:rsidP="006D2BE3">
      <w:pPr>
        <w:pStyle w:val="bullet"/>
      </w:pPr>
      <w:proofErr w:type="spellStart"/>
      <w:r w:rsidRPr="000B2D66">
        <w:t>Elektronowy</w:t>
      </w:r>
      <w:proofErr w:type="spellEnd"/>
      <w:r w:rsidRPr="000B2D66">
        <w:t xml:space="preserve"> </w:t>
      </w:r>
      <w:proofErr w:type="spellStart"/>
      <w:r w:rsidRPr="000B2D66">
        <w:t>mikroskop</w:t>
      </w:r>
      <w:proofErr w:type="spellEnd"/>
      <w:r w:rsidRPr="000B2D66">
        <w:t xml:space="preserve"> </w:t>
      </w:r>
      <w:proofErr w:type="spellStart"/>
      <w:r w:rsidRPr="000B2D66">
        <w:t>skaningowy</w:t>
      </w:r>
      <w:proofErr w:type="spellEnd"/>
      <w:r w:rsidRPr="000B2D66">
        <w:t xml:space="preserve"> (SEM)</w:t>
      </w:r>
    </w:p>
    <w:p w14:paraId="5E404C98" w14:textId="3259A4DB" w:rsidR="00394457" w:rsidRPr="006D2BE3" w:rsidRDefault="006D2BE3" w:rsidP="006D2BE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Niektóre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próbki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przed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analizą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napylano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23F" w:rsidRPr="006D2BE3">
        <w:rPr>
          <w:rFonts w:ascii="Times New Roman" w:hAnsi="Times New Roman" w:cs="Times New Roman"/>
          <w:sz w:val="24"/>
          <w:szCs w:val="24"/>
        </w:rPr>
        <w:t>węglem</w:t>
      </w:r>
      <w:proofErr w:type="spellEnd"/>
      <w:r w:rsidR="00F0623F" w:rsidRPr="006D2B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Obserwacje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prowa</w:t>
      </w:r>
      <w:r w:rsidR="00F34F82" w:rsidRPr="006D2BE3">
        <w:rPr>
          <w:rFonts w:ascii="Times New Roman" w:hAnsi="Times New Roman" w:cs="Times New Roman"/>
          <w:sz w:val="24"/>
          <w:szCs w:val="24"/>
        </w:rPr>
        <w:t>dzono</w:t>
      </w:r>
      <w:proofErr w:type="spellEnd"/>
      <w:r w:rsidR="00F34F82" w:rsidRPr="006D2BE3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F34F82" w:rsidRPr="006D2BE3">
        <w:rPr>
          <w:rFonts w:ascii="Times New Roman" w:hAnsi="Times New Roman" w:cs="Times New Roman"/>
          <w:sz w:val="24"/>
          <w:szCs w:val="24"/>
        </w:rPr>
        <w:t>mikroskopie</w:t>
      </w:r>
      <w:proofErr w:type="spellEnd"/>
      <w:r w:rsidR="00F34F82" w:rsidRPr="006D2BE3">
        <w:rPr>
          <w:rFonts w:ascii="Times New Roman" w:hAnsi="Times New Roman" w:cs="Times New Roman"/>
          <w:sz w:val="24"/>
          <w:szCs w:val="24"/>
        </w:rPr>
        <w:t xml:space="preserve"> </w:t>
      </w:r>
      <w:commentRangeStart w:id="32"/>
      <w:proofErr w:type="spellStart"/>
      <w:r w:rsidR="00F34F82" w:rsidRPr="006D2BE3">
        <w:rPr>
          <w:rFonts w:ascii="Times New Roman" w:hAnsi="Times New Roman" w:cs="Times New Roman"/>
          <w:sz w:val="24"/>
          <w:szCs w:val="24"/>
        </w:rPr>
        <w:t>skaningowym</w:t>
      </w:r>
      <w:commentRangeEnd w:id="32"/>
      <w:proofErr w:type="spellEnd"/>
      <w:r w:rsidR="00F34F82">
        <w:rPr>
          <w:rStyle w:val="Odwoaniedokomentarza"/>
        </w:rPr>
        <w:commentReference w:id="32"/>
      </w:r>
      <w:r w:rsidR="00BA0BBF" w:rsidRPr="006D2BE3">
        <w:rPr>
          <w:rFonts w:ascii="Times New Roman" w:hAnsi="Times New Roman" w:cs="Times New Roman"/>
          <w:sz w:val="24"/>
          <w:szCs w:val="24"/>
        </w:rPr>
        <w:t xml:space="preserve"> (model: )</w:t>
      </w:r>
      <w:r w:rsidR="00F34F82" w:rsidRPr="006D2BE3">
        <w:rPr>
          <w:rFonts w:ascii="Times New Roman" w:hAnsi="Times New Roman" w:cs="Times New Roman"/>
          <w:sz w:val="24"/>
          <w:szCs w:val="24"/>
        </w:rPr>
        <w:t xml:space="preserve"> </w:t>
      </w:r>
      <w:r w:rsidR="00394457" w:rsidRPr="006D2BE3">
        <w:rPr>
          <w:rFonts w:ascii="Times New Roman" w:hAnsi="Times New Roman" w:cs="Times New Roman"/>
          <w:sz w:val="24"/>
          <w:szCs w:val="24"/>
        </w:rPr>
        <w:t xml:space="preserve">w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Środowiskowym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Niskotemperaturowej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Skaningowej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Mikroskopii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Elektronowej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Cryo-SEM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Wydziale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457" w:rsidRPr="006D2BE3">
        <w:rPr>
          <w:rFonts w:ascii="Times New Roman" w:hAnsi="Times New Roman" w:cs="Times New Roman"/>
          <w:sz w:val="24"/>
          <w:szCs w:val="24"/>
        </w:rPr>
        <w:t>Geologii</w:t>
      </w:r>
      <w:proofErr w:type="spellEnd"/>
      <w:r w:rsidR="00394457" w:rsidRPr="006D2BE3">
        <w:rPr>
          <w:rFonts w:ascii="Times New Roman" w:hAnsi="Times New Roman" w:cs="Times New Roman"/>
          <w:sz w:val="24"/>
          <w:szCs w:val="24"/>
        </w:rPr>
        <w:t xml:space="preserve"> UW. </w:t>
      </w:r>
    </w:p>
    <w:p w14:paraId="7283204F" w14:textId="77777777" w:rsidR="00394457" w:rsidRDefault="00394457" w:rsidP="006D2BE3">
      <w:pPr>
        <w:pStyle w:val="bullet"/>
      </w:pPr>
      <w:proofErr w:type="spellStart"/>
      <w:r w:rsidRPr="00494324">
        <w:t>Dyfraktometr</w:t>
      </w:r>
      <w:proofErr w:type="spellEnd"/>
      <w:r w:rsidRPr="00494324">
        <w:t xml:space="preserve"> </w:t>
      </w:r>
      <w:proofErr w:type="spellStart"/>
      <w:r w:rsidRPr="00494324">
        <w:t>rentgenowski</w:t>
      </w:r>
      <w:proofErr w:type="spellEnd"/>
      <w:r w:rsidRPr="00494324">
        <w:t xml:space="preserve"> (XRD)</w:t>
      </w:r>
    </w:p>
    <w:p w14:paraId="47675312" w14:textId="0B616C53" w:rsidR="00B17C19" w:rsidRPr="006D2BE3" w:rsidRDefault="00394457" w:rsidP="006D2BE3">
      <w:pPr>
        <w:spacing w:line="360" w:lineRule="auto"/>
        <w:jc w:val="both"/>
        <w:rPr>
          <w:rFonts w:ascii="Times New Roman" w:eastAsia="Calibri" w:hAnsi="Times New Roman" w:cs="Times New Roman"/>
          <w:sz w:val="24"/>
          <w:szCs w:val="24"/>
          <w:lang w:val="pl-PL"/>
        </w:rPr>
      </w:pPr>
      <w:r w:rsidRPr="00B00F14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Otrzymany materiał ucierano w moździerzu agatowym. Tak przygotowane próbki poddano analizie pod względem składu fazowego metodą proszkowej dyfrakcji rentgenowskiej.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Analizę dyfraktometryczną przeprowadzono na dyfraktometrze X</w:t>
      </w:r>
      <w:r w:rsidR="00BA0BBF">
        <w:rPr>
          <w:rFonts w:ascii="Times New Roman" w:eastAsia="Calibri" w:hAnsi="Times New Roman" w:cs="Times New Roman"/>
          <w:sz w:val="24"/>
          <w:szCs w:val="24"/>
          <w:lang w:val="pl-PL"/>
        </w:rPr>
        <w:t>-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Pert Pro MPD w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klasycznym układzie </w:t>
      </w:r>
      <w:proofErr w:type="spellStart"/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Bragg-Brentano</w:t>
      </w:r>
      <w:proofErr w:type="spellEnd"/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w Instytucie Geochemii, Mineralogii i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Petr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ologii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na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Wydziale Geologii UW.</w:t>
      </w:r>
      <w:r w:rsidR="00B17C19"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61EAB3C0" w14:textId="77777777" w:rsidR="00971219" w:rsidRDefault="00B17C19" w:rsidP="00B17C19">
      <w:pPr>
        <w:pStyle w:val="Nagwek1"/>
        <w:numPr>
          <w:ilvl w:val="0"/>
          <w:numId w:val="8"/>
        </w:numPr>
      </w:pPr>
      <w:bookmarkStart w:id="33" w:name="_Toc497471818"/>
      <w:r>
        <w:lastRenderedPageBreak/>
        <w:t>Wyniki badań</w:t>
      </w:r>
      <w:bookmarkEnd w:id="33"/>
    </w:p>
    <w:p w14:paraId="03FEC144" w14:textId="7EE95298" w:rsidR="00FC3FB2" w:rsidRDefault="00FC3FB2" w:rsidP="00FC3FB2">
      <w:pPr>
        <w:pStyle w:val="Nagwek2"/>
      </w:pPr>
      <w:bookmarkStart w:id="34" w:name="_Toc497471819"/>
      <w:r>
        <w:t xml:space="preserve">Izolacja i selekcja </w:t>
      </w:r>
      <w:proofErr w:type="spellStart"/>
      <w:r>
        <w:t>sulfidogennych</w:t>
      </w:r>
      <w:proofErr w:type="spellEnd"/>
      <w:r>
        <w:t xml:space="preserve"> zespołów mikroorganizmów</w:t>
      </w:r>
      <w:bookmarkEnd w:id="34"/>
    </w:p>
    <w:p w14:paraId="65557802" w14:textId="5A83C500" w:rsidR="00F97B86" w:rsidRDefault="00F97B86" w:rsidP="0056237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toku prac laboratoryjnych 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udało się wyselekcjonować mikroorganizmy </w:t>
      </w:r>
      <w:proofErr w:type="spellStart"/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sulfidogenne</w:t>
      </w:r>
      <w:proofErr w:type="spellEnd"/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na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 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drodze procedury opisanej w rozdziale 3.1. 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O o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becności mikroorganizmów </w:t>
      </w:r>
      <w:proofErr w:type="spellStart"/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sulfidogennych</w:t>
      </w:r>
      <w:proofErr w:type="spellEnd"/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w próbie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zaświadczył charakterystyczny zapach hodowli. </w:t>
      </w:r>
      <w:proofErr w:type="spellStart"/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Inokulum</w:t>
      </w:r>
      <w:proofErr w:type="spellEnd"/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zawierając</w:t>
      </w:r>
      <w:r w:rsidR="003361CF">
        <w:rPr>
          <w:rFonts w:ascii="Times New Roman" w:hAnsi="Times New Roman" w:cs="Times New Roman"/>
          <w:sz w:val="24"/>
          <w:szCs w:val="24"/>
          <w:lang w:val="pl-PL" w:eastAsia="pl-PL"/>
        </w:rPr>
        <w:t>ym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namnożone mikroorganizmy zaszczep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iono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niektór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 prób eksperymentalnych (por. rozdział 3.2).</w:t>
      </w:r>
    </w:p>
    <w:p w14:paraId="5D1F26D1" w14:textId="42A32903" w:rsidR="0056237A" w:rsidRDefault="00FC3FB2" w:rsidP="0056237A">
      <w:pPr>
        <w:pStyle w:val="Nagwek2"/>
      </w:pPr>
      <w:bookmarkStart w:id="35" w:name="_Toc497471820"/>
      <w:r>
        <w:t xml:space="preserve">Przebieg eksperymentu </w:t>
      </w:r>
      <w:proofErr w:type="spellStart"/>
      <w:r>
        <w:t>geomikrobiologicznego</w:t>
      </w:r>
      <w:bookmarkEnd w:id="35"/>
      <w:proofErr w:type="spellEnd"/>
    </w:p>
    <w:p w14:paraId="43A8DB55" w14:textId="4EE25DED" w:rsidR="0027640B" w:rsidRDefault="0056237A" w:rsidP="00E41D9A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>Próby eksperymentalne przygotowano w sposób opisany w rozdziale 3.2.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Eksperyment był terminowany w trzech seriach czasowych: po miesiącu, po sześciu miesiącach i po roku. Niemal we wszystkich próbach w momencie ich zakończenia obserwowano zmiany </w:t>
      </w:r>
      <w:r w:rsidR="00DE2671">
        <w:rPr>
          <w:rFonts w:ascii="Times New Roman" w:hAnsi="Times New Roman" w:cs="Times New Roman"/>
          <w:sz w:val="24"/>
          <w:szCs w:val="24"/>
          <w:lang w:val="pl-PL" w:eastAsia="pl-PL"/>
        </w:rPr>
        <w:t>barwy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zawartości cylindrów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>, świadczące o przemianach geochemicznych i mineralogicznych w czasie trwania eksperymentu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(Tab. 4).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bookmarkStart w:id="36" w:name="_Toc497471821"/>
    </w:p>
    <w:p w14:paraId="3239AC5C" w14:textId="0F81C5F3" w:rsidR="0029531B" w:rsidRPr="0029531B" w:rsidRDefault="0029531B" w:rsidP="00306101">
      <w:pPr>
        <w:pStyle w:val="Tabpodpis"/>
        <w:rPr>
          <w:lang w:eastAsia="pl-PL"/>
        </w:rPr>
      </w:pPr>
      <w:r>
        <w:rPr>
          <w:lang w:eastAsia="pl-PL"/>
        </w:rPr>
        <w:t xml:space="preserve">Tab. 4. </w:t>
      </w:r>
      <w:r w:rsidR="008E1793">
        <w:rPr>
          <w:lang w:eastAsia="pl-PL"/>
        </w:rPr>
        <w:t>Makroskopowo obserwowane zmiany zawartości cylindrów: O – utlenienie, R – redukcja, N – brak reakcji/reakcja nieobserwowalna makroskopowo, po ukośnikach wyniki obserwacji dla kolejnych serii czasowych dane</w:t>
      </w:r>
      <w:r w:rsidR="009A655E">
        <w:rPr>
          <w:lang w:eastAsia="pl-PL"/>
        </w:rPr>
        <w:t>go</w:t>
      </w:r>
      <w:r w:rsidR="008E1793">
        <w:rPr>
          <w:lang w:eastAsia="pl-PL"/>
        </w:rPr>
        <w:t xml:space="preserve"> </w:t>
      </w:r>
      <w:proofErr w:type="spellStart"/>
      <w:r w:rsidR="008E1793">
        <w:rPr>
          <w:lang w:eastAsia="pl-PL"/>
        </w:rPr>
        <w:t>p</w:t>
      </w:r>
      <w:r w:rsidR="009A655E">
        <w:rPr>
          <w:lang w:eastAsia="pl-PL"/>
        </w:rPr>
        <w:t>odwariantu</w:t>
      </w:r>
      <w:proofErr w:type="spellEnd"/>
      <w:r w:rsidR="009A655E">
        <w:rPr>
          <w:lang w:eastAsia="pl-PL"/>
        </w:rPr>
        <w:t xml:space="preserve"> próby</w:t>
      </w:r>
      <w:r w:rsidR="008E1793">
        <w:rPr>
          <w:lang w:eastAsia="pl-PL"/>
        </w:rPr>
        <w:t xml:space="preserve"> (1 miesiąc/6 miesięcy/1 rok).</w:t>
      </w:r>
    </w:p>
    <w:tbl>
      <w:tblPr>
        <w:tblpPr w:leftFromText="2835" w:rightFromText="2835" w:bottomFromText="340" w:vertAnchor="text" w:tblpXSpec="center" w:tblpY="1"/>
        <w:tblOverlap w:val="never"/>
        <w:tblW w:w="701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E41D9A" w:rsidRPr="008D65C8" w14:paraId="10FA5EB4" w14:textId="77777777" w:rsidTr="00306101">
        <w:trPr>
          <w:trHeight w:val="630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8C2D76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8D664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1                                                                     Dodatek </w:t>
            </w:r>
            <w:proofErr w:type="spellStart"/>
            <w:r w:rsidRPr="00A03AAF">
              <w:rPr>
                <w:rFonts w:ascii="Times New Roman" w:hAnsi="Times New Roman" w:cs="Times New Roman"/>
                <w:lang w:val="pl-PL"/>
              </w:rPr>
              <w:t>inokulum</w:t>
            </w:r>
            <w:proofErr w:type="spellEnd"/>
            <w:r w:rsidRPr="00A03AAF">
              <w:rPr>
                <w:rFonts w:ascii="Times New Roman" w:hAnsi="Times New Roman" w:cs="Times New Roman"/>
                <w:lang w:val="pl-PL"/>
              </w:rPr>
              <w:t xml:space="preserve">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05A1F5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22EF7F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2D4ABD85" w14:textId="77777777" w:rsidR="00E41D9A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 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27555DC0" w14:textId="77777777" w:rsidR="00E41D9A" w:rsidRPr="00A03AAF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E41D9A" w:rsidRPr="00494324" w14:paraId="012B970B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FCB99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028CDE" w14:textId="6BD5151B" w:rsidR="00E41D9A" w:rsidRPr="00494324" w:rsidRDefault="00BD6E68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E2E3DB" w14:textId="451E0E59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4C4623" w14:textId="7C7532FD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N/N/O</w:t>
            </w:r>
          </w:p>
        </w:tc>
      </w:tr>
      <w:tr w:rsidR="00E41D9A" w:rsidRPr="00494324" w14:paraId="4011FED3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4E2ACF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1CD0850" w14:textId="304F1374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C4C47B" w14:textId="10B74F2E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B287D6" w14:textId="7BDDD59D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N/R/R</w:t>
            </w:r>
          </w:p>
        </w:tc>
      </w:tr>
      <w:tr w:rsidR="00E41D9A" w:rsidRPr="00494324" w14:paraId="694968A7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69B594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67A8D6" w14:textId="555A29C9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C4EAD1" w14:textId="51CAC0E3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11BEF" w14:textId="6F6D3B3B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R/N/R</w:t>
            </w:r>
          </w:p>
        </w:tc>
      </w:tr>
      <w:tr w:rsidR="00E41D9A" w:rsidRPr="00494324" w14:paraId="74991B9F" w14:textId="77777777" w:rsidTr="00306101">
        <w:trPr>
          <w:trHeight w:val="397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40BDC9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BDB02C" w14:textId="24C9A9B1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1C4DE5" w14:textId="0B33DB4F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E50FBA" w14:textId="395FC23B" w:rsidR="00E41D9A" w:rsidRPr="00494324" w:rsidRDefault="00887665" w:rsidP="0030610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</w:tr>
      <w:tr w:rsidR="00E41D9A" w:rsidRPr="00E541D0" w14:paraId="6BA7B3F8" w14:textId="77777777" w:rsidTr="00306101">
        <w:trPr>
          <w:gridAfter w:val="3"/>
          <w:wAfter w:w="3715" w:type="dxa"/>
          <w:trHeight w:val="170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C5A6C9" w14:textId="77777777" w:rsidR="00E41D9A" w:rsidRPr="00E541D0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99C48F5" w14:textId="77777777" w:rsidR="00E41D9A" w:rsidRPr="00E541D0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E41D9A" w:rsidRPr="00494324" w14:paraId="1C871A83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1BB0308D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4343A6" w14:textId="77777777" w:rsidR="00E41D9A" w:rsidRPr="00494324" w:rsidRDefault="00E41D9A" w:rsidP="00306101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E41D9A" w:rsidRPr="00494324" w14:paraId="63F7A2AB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0610D9F4" w14:textId="77777777" w:rsidR="00E41D9A" w:rsidRPr="00E541D0" w:rsidRDefault="00E41D9A" w:rsidP="00306101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60842" w14:textId="77777777" w:rsidR="00E41D9A" w:rsidRPr="00E541D0" w:rsidRDefault="00E41D9A" w:rsidP="00306101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E41D9A" w:rsidRPr="00494324" w14:paraId="304C982B" w14:textId="77777777" w:rsidTr="003061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2E285A08" w14:textId="77777777" w:rsidR="00E41D9A" w:rsidRPr="00494324" w:rsidRDefault="00E41D9A" w:rsidP="00306101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12AB90" w14:textId="77777777" w:rsidR="00E41D9A" w:rsidRPr="00494324" w:rsidRDefault="00E41D9A" w:rsidP="00306101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</w:tbl>
    <w:p w14:paraId="25CB9F45" w14:textId="14F19E86" w:rsidR="009A655E" w:rsidRDefault="0027640B" w:rsidP="009A655E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640B">
        <w:rPr>
          <w:rFonts w:ascii="Times New Roman" w:hAnsi="Times New Roman" w:cs="Times New Roman"/>
          <w:sz w:val="24"/>
          <w:szCs w:val="24"/>
        </w:rPr>
        <w:lastRenderedPageBreak/>
        <w:t>Zauważone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zmiany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klasyfikowano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jako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przejaw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jednej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trzech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reakcji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: 1) </w:t>
      </w:r>
      <w:proofErr w:type="spellStart"/>
      <w:r w:rsidR="00DE2671">
        <w:rPr>
          <w:rFonts w:ascii="Times New Roman" w:hAnsi="Times New Roman" w:cs="Times New Roman"/>
          <w:sz w:val="24"/>
          <w:szCs w:val="24"/>
        </w:rPr>
        <w:t>barwa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rdzaw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utlenienie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zawartości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cylindra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; 2) </w:t>
      </w:r>
      <w:proofErr w:type="spellStart"/>
      <w:r w:rsidR="00DE2671">
        <w:rPr>
          <w:rFonts w:ascii="Times New Roman" w:hAnsi="Times New Roman" w:cs="Times New Roman"/>
          <w:sz w:val="24"/>
          <w:szCs w:val="24"/>
        </w:rPr>
        <w:t>barwa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czarn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lub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ciemnoszar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redukcja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zawartości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cylindra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; 3)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brak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zmiany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2671">
        <w:rPr>
          <w:rFonts w:ascii="Times New Roman" w:hAnsi="Times New Roman" w:cs="Times New Roman"/>
          <w:sz w:val="24"/>
          <w:szCs w:val="24"/>
        </w:rPr>
        <w:t>barwy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brak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reakcji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bądź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reakcja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nieobserwowalna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makroskopowo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(Fig. 5).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Intensywność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zmian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barwy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różniła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między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E40">
        <w:rPr>
          <w:rFonts w:ascii="Times New Roman" w:hAnsi="Times New Roman" w:cs="Times New Roman"/>
          <w:sz w:val="24"/>
          <w:szCs w:val="24"/>
        </w:rPr>
        <w:t>próbami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próby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zakończone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po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krótszym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czasie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wykazywały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mniejszą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zmianę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barwy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względem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stanu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początkowego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próby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tego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samego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8D7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EA78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>
        <w:rPr>
          <w:rFonts w:ascii="Times New Roman" w:hAnsi="Times New Roman" w:cs="Times New Roman"/>
          <w:sz w:val="24"/>
          <w:szCs w:val="24"/>
        </w:rPr>
        <w:t>terminowane</w:t>
      </w:r>
      <w:proofErr w:type="spellEnd"/>
      <w:r w:rsidR="00F74EE3">
        <w:rPr>
          <w:rFonts w:ascii="Times New Roman" w:hAnsi="Times New Roman" w:cs="Times New Roman"/>
          <w:sz w:val="24"/>
          <w:szCs w:val="24"/>
        </w:rPr>
        <w:t xml:space="preserve"> po </w:t>
      </w:r>
      <w:proofErr w:type="spellStart"/>
      <w:r w:rsidR="00F74EE3">
        <w:rPr>
          <w:rFonts w:ascii="Times New Roman" w:hAnsi="Times New Roman" w:cs="Times New Roman"/>
          <w:sz w:val="24"/>
          <w:szCs w:val="24"/>
        </w:rPr>
        <w:t>dłuższym</w:t>
      </w:r>
      <w:proofErr w:type="spellEnd"/>
      <w:r w:rsidR="00F74E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>
        <w:rPr>
          <w:rFonts w:ascii="Times New Roman" w:hAnsi="Times New Roman" w:cs="Times New Roman"/>
          <w:sz w:val="24"/>
          <w:szCs w:val="24"/>
        </w:rPr>
        <w:t>czasie</w:t>
      </w:r>
      <w:proofErr w:type="spellEnd"/>
      <w:r w:rsidR="00915E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Przeobrażenia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składu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prób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względem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stanu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815">
        <w:rPr>
          <w:rFonts w:ascii="Times New Roman" w:hAnsi="Times New Roman" w:cs="Times New Roman"/>
          <w:sz w:val="24"/>
          <w:szCs w:val="24"/>
        </w:rPr>
        <w:t>pierwotnego</w:t>
      </w:r>
      <w:proofErr w:type="spellEnd"/>
      <w:r w:rsidR="0084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F67">
        <w:rPr>
          <w:rFonts w:ascii="Times New Roman" w:hAnsi="Times New Roman" w:cs="Times New Roman"/>
          <w:sz w:val="24"/>
          <w:szCs w:val="24"/>
        </w:rPr>
        <w:t>zweryfikowano</w:t>
      </w:r>
      <w:proofErr w:type="spellEnd"/>
      <w:r w:rsidR="00BD0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F67">
        <w:rPr>
          <w:rFonts w:ascii="Times New Roman" w:hAnsi="Times New Roman" w:cs="Times New Roman"/>
          <w:sz w:val="24"/>
          <w:szCs w:val="24"/>
        </w:rPr>
        <w:t>badaniami</w:t>
      </w:r>
      <w:proofErr w:type="spellEnd"/>
      <w:r w:rsidR="00BD0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F67">
        <w:rPr>
          <w:rFonts w:ascii="Times New Roman" w:hAnsi="Times New Roman" w:cs="Times New Roman"/>
          <w:sz w:val="24"/>
          <w:szCs w:val="24"/>
        </w:rPr>
        <w:t>dyfrakcyjnymi</w:t>
      </w:r>
      <w:proofErr w:type="spellEnd"/>
      <w:r w:rsidR="00BD0F67">
        <w:rPr>
          <w:rFonts w:ascii="Times New Roman" w:hAnsi="Times New Roman" w:cs="Times New Roman"/>
          <w:sz w:val="24"/>
          <w:szCs w:val="24"/>
        </w:rPr>
        <w:t xml:space="preserve"> (por. </w:t>
      </w:r>
      <w:proofErr w:type="spellStart"/>
      <w:r w:rsidR="00BD0F67">
        <w:rPr>
          <w:rFonts w:ascii="Times New Roman" w:hAnsi="Times New Roman" w:cs="Times New Roman"/>
          <w:sz w:val="24"/>
          <w:szCs w:val="24"/>
        </w:rPr>
        <w:t>rozdz</w:t>
      </w:r>
      <w:proofErr w:type="spellEnd"/>
      <w:r w:rsidR="00BD0F67">
        <w:rPr>
          <w:rFonts w:ascii="Times New Roman" w:hAnsi="Times New Roman" w:cs="Times New Roman"/>
          <w:sz w:val="24"/>
          <w:szCs w:val="24"/>
        </w:rPr>
        <w:t xml:space="preserve">. 3.4 I 4.3). </w:t>
      </w:r>
      <w:r w:rsidRPr="0027640B">
        <w:rPr>
          <w:rFonts w:ascii="Times New Roman" w:hAnsi="Times New Roman" w:cs="Times New Roman"/>
          <w:sz w:val="24"/>
          <w:szCs w:val="24"/>
        </w:rPr>
        <w:t xml:space="preserve">Ze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względu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założone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pracy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najbardziej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interesujące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badawczo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były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próby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>, w</w:t>
      </w:r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doszło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redukcji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zawartości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cylindra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, co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interpretowano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jako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pojawienie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(w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tym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jak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spodziewano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pirytu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640B">
        <w:rPr>
          <w:rFonts w:ascii="Times New Roman" w:hAnsi="Times New Roman" w:cs="Times New Roman"/>
          <w:sz w:val="24"/>
          <w:szCs w:val="24"/>
        </w:rPr>
        <w:t>framboidalnego</w:t>
      </w:r>
      <w:proofErr w:type="spellEnd"/>
      <w:r w:rsidRPr="0027640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D7DF10E" w14:textId="41497291" w:rsidR="00F74EE3" w:rsidRDefault="009A655E" w:rsidP="00306101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6101">
        <w:rPr>
          <w:rStyle w:val="FigpodpisZnak"/>
        </w:rPr>
        <w:drawing>
          <wp:anchor distT="0" distB="215900" distL="114300" distR="114300" simplePos="0" relativeHeight="251809792" behindDoc="0" locked="0" layoutInCell="1" allowOverlap="1" wp14:anchorId="27FE3AF2" wp14:editId="5D785987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55600" cy="3600000"/>
            <wp:effectExtent l="0" t="0" r="0" b="635"/>
            <wp:wrapSquare wrapText="bothSides"/>
            <wp:docPr id="4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r="30500"/>
                    <a:stretch/>
                  </pic:blipFill>
                  <pic:spPr bwMode="auto">
                    <a:xfrm>
                      <a:off x="0" y="0"/>
                      <a:ext cx="29556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6101">
        <w:rPr>
          <w:rStyle w:val="FigpodpisZnak"/>
        </w:rPr>
        <w:t>Fig. 5. Przyk</w:t>
      </w:r>
      <w:r w:rsidR="00915E40" w:rsidRPr="00306101">
        <w:rPr>
          <w:rStyle w:val="FigpodpisZnak"/>
        </w:rPr>
        <w:t>łady prób, w których zaobserwowano makroskopowo (od lewej): redukcję (III_1_1), utlenienie (III_2_2),</w:t>
      </w:r>
      <w:r w:rsidR="00DE2671" w:rsidRPr="00306101">
        <w:rPr>
          <w:rStyle w:val="FigpodpisZnak"/>
        </w:rPr>
        <w:t xml:space="preserve"> brak zmiany (III_2_3).</w:t>
      </w:r>
      <w:r w:rsidR="00306101">
        <w:br w:type="textWrapping" w:clear="all"/>
      </w:r>
      <w:r w:rsidR="00F74EE3" w:rsidRPr="0027640B">
        <w:rPr>
          <w:rFonts w:ascii="Times New Roman" w:hAnsi="Times New Roman" w:cs="Times New Roman"/>
          <w:sz w:val="24"/>
          <w:szCs w:val="24"/>
        </w:rPr>
        <w:t xml:space="preserve">Zmiany </w:t>
      </w:r>
      <w:r w:rsidR="00F74EE3">
        <w:rPr>
          <w:rFonts w:ascii="Times New Roman" w:hAnsi="Times New Roman" w:cs="Times New Roman"/>
          <w:sz w:val="24"/>
          <w:szCs w:val="24"/>
        </w:rPr>
        <w:t>barwy</w:t>
      </w:r>
      <w:r w:rsidR="00F74EE3" w:rsidRPr="0027640B">
        <w:rPr>
          <w:rFonts w:ascii="Times New Roman" w:hAnsi="Times New Roman" w:cs="Times New Roman"/>
          <w:sz w:val="24"/>
          <w:szCs w:val="24"/>
        </w:rPr>
        <w:t xml:space="preserve"> prób zachodziły w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obrębie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roztworu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nad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wypełniaczem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mineralnym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74E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granicy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roztwór-osad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oraz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– w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niektórych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przypadkach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prób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, w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nastąpiła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redukcja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– w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formie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pofałdowanych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lamin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innych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odcinkach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kolumny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(Fig. 6). Taka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geometria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lamin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była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prawdopodobnie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pochodną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początkowego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ułożenia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ziarn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mineralnych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wypełniacza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>, ale</w:t>
      </w:r>
      <w:r w:rsidR="00F74EE3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efektem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mineralizacji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mat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mikrobialnych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obrębie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osadu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fałdujących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wskutek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lateralnego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4EE3" w:rsidRPr="0027640B">
        <w:rPr>
          <w:rFonts w:ascii="Times New Roman" w:hAnsi="Times New Roman" w:cs="Times New Roman"/>
          <w:sz w:val="24"/>
          <w:szCs w:val="24"/>
        </w:rPr>
        <w:t>rozrostu</w:t>
      </w:r>
      <w:proofErr w:type="spellEnd"/>
      <w:r w:rsidR="00F74EE3" w:rsidRPr="0027640B">
        <w:rPr>
          <w:rFonts w:ascii="Times New Roman" w:hAnsi="Times New Roman" w:cs="Times New Roman"/>
          <w:sz w:val="24"/>
          <w:szCs w:val="24"/>
        </w:rPr>
        <w:t>.</w:t>
      </w:r>
    </w:p>
    <w:p w14:paraId="65406745" w14:textId="77777777" w:rsidR="0089396A" w:rsidRDefault="00DE2671" w:rsidP="0089396A">
      <w:pPr>
        <w:pStyle w:val="Figpodpis"/>
      </w:pPr>
      <w:r>
        <w:lastRenderedPageBreak/>
        <w:t xml:space="preserve">Fig. 6. </w:t>
      </w:r>
      <w:proofErr w:type="spellStart"/>
      <w:r>
        <w:t>Geometria</w:t>
      </w:r>
      <w:proofErr w:type="spellEnd"/>
      <w:r>
        <w:t xml:space="preserve"> </w:t>
      </w:r>
      <w:proofErr w:type="spellStart"/>
      <w:r>
        <w:t>lamin</w:t>
      </w:r>
      <w:proofErr w:type="spellEnd"/>
      <w:r>
        <w:t xml:space="preserve"> </w:t>
      </w:r>
      <w:proofErr w:type="spellStart"/>
      <w:r>
        <w:t>przesyconych</w:t>
      </w:r>
      <w:proofErr w:type="spellEnd"/>
      <w:r>
        <w:t xml:space="preserve"> </w:t>
      </w:r>
      <w:proofErr w:type="spellStart"/>
      <w:r>
        <w:t>siarczkami</w:t>
      </w:r>
      <w:proofErr w:type="spellEnd"/>
      <w:r>
        <w:t xml:space="preserve"> (</w:t>
      </w:r>
      <w:proofErr w:type="spellStart"/>
      <w:r w:rsidRPr="00DE2671">
        <w:rPr>
          <w:i/>
        </w:rPr>
        <w:t>czarne</w:t>
      </w:r>
      <w:proofErr w:type="spellEnd"/>
      <w:r>
        <w:t xml:space="preserve"> zabarwienie) w</w:t>
      </w:r>
      <w:r w:rsidR="00DD336F">
        <w:t> </w:t>
      </w:r>
      <w:r>
        <w:t>próbie II_2_3.</w:t>
      </w:r>
    </w:p>
    <w:p w14:paraId="7D7D7FE0" w14:textId="77777777" w:rsidR="00DD6E2D" w:rsidRPr="00806ACC" w:rsidRDefault="0089396A" w:rsidP="00DD6E2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br w:type="textWrapping" w:clear="all"/>
      </w:r>
      <w:r w:rsidR="00B010CD" w:rsidRPr="00DE2671">
        <w:rPr>
          <w:rFonts w:ascii="Times New Roman" w:hAnsi="Times New Roman" w:cs="Times New Roman"/>
          <w:noProof/>
          <w:sz w:val="24"/>
          <w:szCs w:val="24"/>
        </w:rPr>
        <w:drawing>
          <wp:anchor distT="215900" distB="215900" distL="114300" distR="114300" simplePos="0" relativeHeight="251810816" behindDoc="0" locked="0" layoutInCell="1" allowOverlap="1" wp14:anchorId="6D4D489C" wp14:editId="54DC582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890000" cy="2030400"/>
            <wp:effectExtent l="0" t="0" r="0" b="8255"/>
            <wp:wrapSquare wrapText="bothSides"/>
            <wp:docPr id="4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6" b="9274"/>
                    <a:stretch/>
                  </pic:blipFill>
                  <pic:spPr bwMode="auto">
                    <a:xfrm>
                      <a:off x="0" y="0"/>
                      <a:ext cx="1890000" cy="20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E4B">
        <w:rPr>
          <w:rFonts w:ascii="Times New Roman" w:hAnsi="Times New Roman" w:cs="Times New Roman"/>
          <w:sz w:val="24"/>
          <w:szCs w:val="24"/>
        </w:rPr>
        <w:t>Redukcja zawartości cylindrów</w:t>
      </w:r>
      <w:r w:rsidR="00660A83">
        <w:rPr>
          <w:rFonts w:ascii="Times New Roman" w:hAnsi="Times New Roman" w:cs="Times New Roman"/>
          <w:sz w:val="24"/>
          <w:szCs w:val="24"/>
        </w:rPr>
        <w:t xml:space="preserve"> (obserwowalna </w:t>
      </w:r>
      <w:proofErr w:type="spellStart"/>
      <w:r w:rsidR="00660A83">
        <w:rPr>
          <w:rFonts w:ascii="Times New Roman" w:hAnsi="Times New Roman" w:cs="Times New Roman"/>
          <w:sz w:val="24"/>
          <w:szCs w:val="24"/>
        </w:rPr>
        <w:t>makroskopowo</w:t>
      </w:r>
      <w:proofErr w:type="spellEnd"/>
      <w:r w:rsidR="00660A83">
        <w:rPr>
          <w:rFonts w:ascii="Times New Roman" w:hAnsi="Times New Roman" w:cs="Times New Roman"/>
          <w:sz w:val="24"/>
          <w:szCs w:val="24"/>
        </w:rPr>
        <w:t>)</w:t>
      </w:r>
      <w:r w:rsidR="00076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E4B">
        <w:rPr>
          <w:rFonts w:ascii="Times New Roman" w:hAnsi="Times New Roman" w:cs="Times New Roman"/>
          <w:sz w:val="24"/>
          <w:szCs w:val="24"/>
        </w:rPr>
        <w:t>nastąpiła</w:t>
      </w:r>
      <w:proofErr w:type="spellEnd"/>
      <w:r w:rsidR="00076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E4B">
        <w:rPr>
          <w:rFonts w:ascii="Times New Roman" w:hAnsi="Times New Roman" w:cs="Times New Roman"/>
          <w:sz w:val="24"/>
          <w:szCs w:val="24"/>
        </w:rPr>
        <w:t>tylko</w:t>
      </w:r>
      <w:proofErr w:type="spellEnd"/>
      <w:r w:rsidR="00076E4B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076E4B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3, w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zastosowano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dodatek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materii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organicznej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(Tab. 4).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Zastosowany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wypełniacz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mineralny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zawierał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bardzo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niewiele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materii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organicznej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prawdopodobnie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więc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w</w:t>
      </w:r>
      <w:r w:rsidR="005976E9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, w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zapewniono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jej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zewnętrznego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źródła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aktywność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mikroorganizmów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była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ograniczona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przez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niedobór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substratu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reakcji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620D">
        <w:rPr>
          <w:rFonts w:ascii="Times New Roman" w:hAnsi="Times New Roman" w:cs="Times New Roman"/>
          <w:sz w:val="24"/>
          <w:szCs w:val="24"/>
        </w:rPr>
        <w:t>utleniania</w:t>
      </w:r>
      <w:proofErr w:type="spellEnd"/>
      <w:r w:rsidR="009E62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Wydaje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że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dodanie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siarki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elementarnej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miało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wpływu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powstawanie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. We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wszystkich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abiotycznych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2 (z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zastosowaniem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formaliny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doszło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zmiany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barwy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rdzawą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, co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świadczy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wytrąceniu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minerałów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tlenkowych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watunkach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B84">
        <w:rPr>
          <w:rFonts w:ascii="Times New Roman" w:hAnsi="Times New Roman" w:cs="Times New Roman"/>
          <w:sz w:val="24"/>
          <w:szCs w:val="24"/>
        </w:rPr>
        <w:t>utleniających</w:t>
      </w:r>
      <w:proofErr w:type="spellEnd"/>
      <w:r w:rsidR="004E2B84">
        <w:rPr>
          <w:rFonts w:ascii="Times New Roman" w:hAnsi="Times New Roman" w:cs="Times New Roman"/>
          <w:sz w:val="24"/>
          <w:szCs w:val="24"/>
        </w:rPr>
        <w:t>.</w:t>
      </w:r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Zastanawiający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tym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kontekście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jest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fakt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wytrącenia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które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samo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jak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wariant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zawierały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BRS,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były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jednak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bezwzględnie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abiotyczne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. W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6E9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5976E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zastosowano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dodatek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siarczku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sodu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przy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założeniu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że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redukcja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siarczanów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tych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warunkach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będzie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wystarczająco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wydajna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Teoretycznie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więc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wytrącenia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doszło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drodze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abiotycznej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, bez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udziału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mikroorganizmów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które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wariantu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przyczyniły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wydajnej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redukcji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dostarczonych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jonów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siarczanowych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E53E4C">
        <w:rPr>
          <w:rFonts w:ascii="Times New Roman" w:hAnsi="Times New Roman" w:cs="Times New Roman"/>
          <w:sz w:val="24"/>
          <w:szCs w:val="24"/>
        </w:rPr>
        <w:t>siarki</w:t>
      </w:r>
      <w:proofErr w:type="spellEnd"/>
      <w:r w:rsidR="00E53E4C">
        <w:rPr>
          <w:rFonts w:ascii="Times New Roman" w:hAnsi="Times New Roman" w:cs="Times New Roman"/>
          <w:sz w:val="24"/>
          <w:szCs w:val="24"/>
        </w:rPr>
        <w:t xml:space="preserve"> na -2 stopniu utlenienia.</w:t>
      </w:r>
      <w:r w:rsidR="00DD6E2D" w:rsidRPr="00DD6E2D">
        <w:rPr>
          <w:sz w:val="24"/>
          <w:szCs w:val="24"/>
        </w:rPr>
        <w:t xml:space="preserve"> </w:t>
      </w:r>
    </w:p>
    <w:p w14:paraId="2EC804BF" w14:textId="3135F179" w:rsidR="00F5232C" w:rsidRPr="0027640B" w:rsidRDefault="00F5232C" w:rsidP="00DD6E2D">
      <w:pPr>
        <w:pStyle w:val="Figpodpis"/>
        <w:spacing w:line="360" w:lineRule="auto"/>
        <w:ind w:firstLine="357"/>
        <w:rPr>
          <w:sz w:val="24"/>
          <w:szCs w:val="24"/>
        </w:rPr>
      </w:pPr>
      <w:r>
        <w:rPr>
          <w:sz w:val="24"/>
          <w:szCs w:val="24"/>
        </w:rPr>
        <w:t xml:space="preserve">Na podstawie wyżej przedstawionych </w:t>
      </w:r>
      <w:proofErr w:type="spellStart"/>
      <w:r>
        <w:rPr>
          <w:sz w:val="24"/>
          <w:szCs w:val="24"/>
        </w:rPr>
        <w:t>obserwacji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można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stwierdzić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że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przez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katalizę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redukcji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jonów</w:t>
      </w:r>
      <w:proofErr w:type="spellEnd"/>
      <w:r>
        <w:rPr>
          <w:sz w:val="24"/>
          <w:szCs w:val="24"/>
        </w:rPr>
        <w:t xml:space="preserve"> SO</w:t>
      </w:r>
      <w:r>
        <w:rPr>
          <w:sz w:val="24"/>
          <w:szCs w:val="24"/>
          <w:vertAlign w:val="subscript"/>
        </w:rPr>
        <w:t>4</w:t>
      </w:r>
      <w:r>
        <w:rPr>
          <w:sz w:val="24"/>
          <w:szCs w:val="24"/>
          <w:vertAlign w:val="superscript"/>
        </w:rPr>
        <w:t>2-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aktywność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mikrobialna</w:t>
      </w:r>
      <w:proofErr w:type="spellEnd"/>
      <w:r w:rsidR="00E37D8B">
        <w:rPr>
          <w:sz w:val="24"/>
          <w:szCs w:val="24"/>
        </w:rPr>
        <w:t xml:space="preserve"> BRS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przyśpiesza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tworzenie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siarczków</w:t>
      </w:r>
      <w:proofErr w:type="spellEnd"/>
      <w:r>
        <w:rPr>
          <w:sz w:val="24"/>
          <w:szCs w:val="24"/>
        </w:rPr>
        <w:t xml:space="preserve"> w</w:t>
      </w:r>
      <w:r w:rsidR="00B010CD">
        <w:rPr>
          <w:sz w:val="24"/>
          <w:szCs w:val="24"/>
        </w:rPr>
        <w:t> </w:t>
      </w:r>
      <w:proofErr w:type="spellStart"/>
      <w:r>
        <w:rPr>
          <w:sz w:val="24"/>
          <w:szCs w:val="24"/>
        </w:rPr>
        <w:t>środowisku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osadów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dennych</w:t>
      </w:r>
      <w:proofErr w:type="spellEnd"/>
      <w:r>
        <w:rPr>
          <w:sz w:val="24"/>
          <w:szCs w:val="24"/>
        </w:rPr>
        <w:t xml:space="preserve">, o </w:t>
      </w:r>
      <w:proofErr w:type="spellStart"/>
      <w:r>
        <w:rPr>
          <w:sz w:val="24"/>
          <w:szCs w:val="24"/>
        </w:rPr>
        <w:t>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istnieją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dogodne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warunki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bytowania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tychże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mikroorganizmów</w:t>
      </w:r>
      <w:proofErr w:type="spellEnd"/>
      <w:r>
        <w:rPr>
          <w:sz w:val="24"/>
          <w:szCs w:val="24"/>
        </w:rPr>
        <w:t>.</w:t>
      </w:r>
      <w:r w:rsidR="00E37D8B">
        <w:rPr>
          <w:sz w:val="24"/>
          <w:szCs w:val="24"/>
        </w:rPr>
        <w:t xml:space="preserve"> Ich </w:t>
      </w:r>
      <w:proofErr w:type="spellStart"/>
      <w:r w:rsidR="00E37D8B">
        <w:rPr>
          <w:sz w:val="24"/>
          <w:szCs w:val="24"/>
        </w:rPr>
        <w:t>aktywność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nie</w:t>
      </w:r>
      <w:proofErr w:type="spellEnd"/>
      <w:r w:rsidR="00E37D8B">
        <w:rPr>
          <w:sz w:val="24"/>
          <w:szCs w:val="24"/>
        </w:rPr>
        <w:t xml:space="preserve"> jest </w:t>
      </w:r>
      <w:proofErr w:type="spellStart"/>
      <w:r w:rsidR="00E37D8B">
        <w:rPr>
          <w:sz w:val="24"/>
          <w:szCs w:val="24"/>
        </w:rPr>
        <w:t>jednak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warunkiem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koniecznym</w:t>
      </w:r>
      <w:proofErr w:type="spellEnd"/>
      <w:r w:rsidR="00E37D8B">
        <w:rPr>
          <w:sz w:val="24"/>
          <w:szCs w:val="24"/>
        </w:rPr>
        <w:t xml:space="preserve"> do </w:t>
      </w:r>
      <w:proofErr w:type="spellStart"/>
      <w:r w:rsidR="00E37D8B">
        <w:rPr>
          <w:sz w:val="24"/>
          <w:szCs w:val="24"/>
        </w:rPr>
        <w:t>wytrącania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siarczków</w:t>
      </w:r>
      <w:proofErr w:type="spellEnd"/>
      <w:r w:rsidR="00E37D8B">
        <w:rPr>
          <w:sz w:val="24"/>
          <w:szCs w:val="24"/>
        </w:rPr>
        <w:t xml:space="preserve"> w </w:t>
      </w:r>
      <w:proofErr w:type="spellStart"/>
      <w:r w:rsidR="00E37D8B">
        <w:rPr>
          <w:sz w:val="24"/>
          <w:szCs w:val="24"/>
        </w:rPr>
        <w:t>zadanych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warunkach</w:t>
      </w:r>
      <w:proofErr w:type="spellEnd"/>
      <w:r w:rsidR="00E37D8B">
        <w:rPr>
          <w:sz w:val="24"/>
          <w:szCs w:val="24"/>
        </w:rPr>
        <w:t xml:space="preserve"> </w:t>
      </w:r>
      <w:proofErr w:type="spellStart"/>
      <w:r w:rsidR="00E37D8B">
        <w:rPr>
          <w:sz w:val="24"/>
          <w:szCs w:val="24"/>
        </w:rPr>
        <w:t>fizykochemicznych</w:t>
      </w:r>
      <w:proofErr w:type="spellEnd"/>
      <w:r w:rsidR="00E37D8B">
        <w:rPr>
          <w:sz w:val="24"/>
          <w:szCs w:val="24"/>
        </w:rPr>
        <w:t xml:space="preserve">. </w:t>
      </w:r>
      <w:proofErr w:type="spellStart"/>
      <w:r w:rsidR="00B010CD">
        <w:rPr>
          <w:sz w:val="24"/>
          <w:szCs w:val="24"/>
        </w:rPr>
        <w:t>Ustalenie</w:t>
      </w:r>
      <w:proofErr w:type="spellEnd"/>
      <w:r w:rsidR="00B010CD">
        <w:rPr>
          <w:sz w:val="24"/>
          <w:szCs w:val="24"/>
        </w:rPr>
        <w:t>,</w:t>
      </w:r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jakie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siarczki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wytrąciły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się</w:t>
      </w:r>
      <w:proofErr w:type="spellEnd"/>
      <w:r w:rsidR="00522812">
        <w:rPr>
          <w:sz w:val="24"/>
          <w:szCs w:val="24"/>
        </w:rPr>
        <w:t xml:space="preserve"> w </w:t>
      </w:r>
      <w:proofErr w:type="spellStart"/>
      <w:r w:rsidR="00522812">
        <w:rPr>
          <w:sz w:val="24"/>
          <w:szCs w:val="24"/>
        </w:rPr>
        <w:t>próbkach</w:t>
      </w:r>
      <w:proofErr w:type="spellEnd"/>
      <w:r w:rsidR="00522812">
        <w:rPr>
          <w:sz w:val="24"/>
          <w:szCs w:val="24"/>
        </w:rPr>
        <w:t xml:space="preserve">, </w:t>
      </w:r>
      <w:proofErr w:type="spellStart"/>
      <w:r w:rsidR="00522812">
        <w:rPr>
          <w:sz w:val="24"/>
          <w:szCs w:val="24"/>
        </w:rPr>
        <w:t>było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przedmiotem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badań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dyfraktometrycznych</w:t>
      </w:r>
      <w:proofErr w:type="spellEnd"/>
      <w:r w:rsidR="00522812">
        <w:rPr>
          <w:sz w:val="24"/>
          <w:szCs w:val="24"/>
        </w:rPr>
        <w:t xml:space="preserve">, </w:t>
      </w:r>
      <w:proofErr w:type="spellStart"/>
      <w:r w:rsidR="00522812">
        <w:rPr>
          <w:sz w:val="24"/>
          <w:szCs w:val="24"/>
        </w:rPr>
        <w:t>zaś</w:t>
      </w:r>
      <w:proofErr w:type="spellEnd"/>
      <w:r w:rsidR="00522812">
        <w:rPr>
          <w:sz w:val="24"/>
          <w:szCs w:val="24"/>
        </w:rPr>
        <w:t xml:space="preserve"> ich </w:t>
      </w:r>
      <w:proofErr w:type="spellStart"/>
      <w:r w:rsidR="00522812">
        <w:rPr>
          <w:sz w:val="24"/>
          <w:szCs w:val="24"/>
        </w:rPr>
        <w:t>strukturę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identyfikowano</w:t>
      </w:r>
      <w:proofErr w:type="spellEnd"/>
      <w:r w:rsidR="00522812">
        <w:rPr>
          <w:sz w:val="24"/>
          <w:szCs w:val="24"/>
        </w:rPr>
        <w:t xml:space="preserve"> w </w:t>
      </w:r>
      <w:proofErr w:type="spellStart"/>
      <w:r w:rsidR="00522812">
        <w:rPr>
          <w:sz w:val="24"/>
          <w:szCs w:val="24"/>
        </w:rPr>
        <w:t>toku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obserwacji</w:t>
      </w:r>
      <w:proofErr w:type="spellEnd"/>
      <w:r w:rsidR="00522812">
        <w:rPr>
          <w:sz w:val="24"/>
          <w:szCs w:val="24"/>
        </w:rPr>
        <w:t xml:space="preserve"> </w:t>
      </w:r>
      <w:proofErr w:type="spellStart"/>
      <w:r w:rsidR="00522812">
        <w:rPr>
          <w:sz w:val="24"/>
          <w:szCs w:val="24"/>
        </w:rPr>
        <w:t>mikroskopowych</w:t>
      </w:r>
      <w:proofErr w:type="spellEnd"/>
      <w:r w:rsidR="00522812">
        <w:rPr>
          <w:sz w:val="24"/>
          <w:szCs w:val="24"/>
        </w:rPr>
        <w:t xml:space="preserve">, co </w:t>
      </w:r>
      <w:proofErr w:type="spellStart"/>
      <w:r w:rsidR="00522812">
        <w:rPr>
          <w:sz w:val="24"/>
          <w:szCs w:val="24"/>
        </w:rPr>
        <w:t>opisano</w:t>
      </w:r>
      <w:proofErr w:type="spellEnd"/>
      <w:r w:rsidR="00522812">
        <w:rPr>
          <w:sz w:val="24"/>
          <w:szCs w:val="24"/>
        </w:rPr>
        <w:t xml:space="preserve"> w </w:t>
      </w:r>
      <w:proofErr w:type="spellStart"/>
      <w:r w:rsidR="00522812">
        <w:rPr>
          <w:sz w:val="24"/>
          <w:szCs w:val="24"/>
        </w:rPr>
        <w:t>rozdziale</w:t>
      </w:r>
      <w:proofErr w:type="spellEnd"/>
      <w:r w:rsidR="00522812">
        <w:rPr>
          <w:sz w:val="24"/>
          <w:szCs w:val="24"/>
        </w:rPr>
        <w:t xml:space="preserve"> 4.3.</w:t>
      </w:r>
    </w:p>
    <w:p w14:paraId="11571583" w14:textId="42A8B05B" w:rsidR="00FC3FB2" w:rsidRDefault="00FC3FB2" w:rsidP="00FC3FB2">
      <w:pPr>
        <w:pStyle w:val="Nagwek2"/>
      </w:pPr>
      <w:r>
        <w:lastRenderedPageBreak/>
        <w:t>Skład mineralogiczny badanych próbek skalnych</w:t>
      </w:r>
      <w:bookmarkEnd w:id="36"/>
    </w:p>
    <w:p w14:paraId="54E0FCBC" w14:textId="77777777" w:rsidR="001C3549" w:rsidRPr="00806ACC" w:rsidRDefault="00806ACC" w:rsidP="00F97B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Skład mineralogiczny próbek skały (zarówno stanowiących wypełniacz mineralny w eksperymencie, jak i niepoddanych eksperymentowi) został oznaczony metodą dyfrakcji rentgenowskiej. Dokonano też rozpoznania składu chemicznego interesujących badawczo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ziarn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mineralnych przy zastosowaniu detektorów EDS podczas obserwacji próbek na SEM, co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pozwoliło na określenie mineralogii tych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ziarn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(por. rozdział 3.4). Porównano skład mineralogiczny próbek w różnych wariantach eksperymentu i niepoddanych eksperymentowi, dzięki czemu można było ocenić zmianę składu próbek i czynniki odpowiedzialne za jej jakościowy oraz ilościowy przebieg.</w:t>
      </w:r>
    </w:p>
    <w:p w14:paraId="564C9056" w14:textId="77777777" w:rsidR="00806ACC" w:rsidRPr="00806ACC" w:rsidRDefault="00806ACC" w:rsidP="00806ACC">
      <w:pPr>
        <w:pStyle w:val="Bezodstpw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Ze względu na obserwowane makroskopowo zmiany koloru zawartości cylindrów w trakcie trwania eksperymentu, podczas oględzin mikroskopowych spodziewano się znaleźć, odpowiednio, siarczki w próbkach, w których w trakcie eksperymentu zauważono zaczernienie oraz – z uwagi na charakterystyczną czerwoną barwę – tlenki i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tlenowodorotlenki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żelaza w próbkach pobranych z cylindrów, których zawartość uległa utlenieniu. Szczególną uwagę zwracano na piryt, zwłaszcza w formie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>. Oznaczono również całościowy skład mineralny iłu poznańskiego tworzącego podłoże mineralne w eksperymencie.</w:t>
      </w:r>
    </w:p>
    <w:p w14:paraId="524A1D7D" w14:textId="50EF7F39" w:rsidR="00F34F82" w:rsidRDefault="00806ACC" w:rsidP="00BE738F">
      <w:pPr>
        <w:pStyle w:val="Bezodstpw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Większość masy skały wykorzystanej w eksperymencie mikrobiologicznym (na podstawie badań SEM i XRD próbek skały niepoddanej eksperymentowi; Fig. </w:t>
      </w:r>
      <w:commentRangeStart w:id="37"/>
      <w:r w:rsidRPr="00806ACC">
        <w:rPr>
          <w:rFonts w:ascii="Times New Roman" w:hAnsi="Times New Roman" w:cs="Times New Roman"/>
          <w:sz w:val="24"/>
          <w:szCs w:val="24"/>
          <w:lang w:val="pl-PL"/>
        </w:rPr>
        <w:t>v</w:t>
      </w:r>
      <w:commentRangeEnd w:id="37"/>
      <w:r w:rsidR="00F34F82">
        <w:rPr>
          <w:rStyle w:val="Odwoaniedokomentarza"/>
        </w:rPr>
        <w:commentReference w:id="37"/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 tworzą kwarc, skalenie (albit, ortoklaz) oraz minerały ilaste, takie jak: illit,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bedeilit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montmorillonit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smektyt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dickit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, wermikulit,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klinochlor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>, glaukonit. Ponadto w skale występuje pewna ilość gipsu i mik (muskowit), minerały tlenkowe żelaza (magnetyt i hematyt), a także minerały ciężkie (cyrkon, tytanit, ilmenit) jako minerały akcesoryczne. W próbkach obecne były również węglany (kalcyt, syderyt, ankeryt) oraz baryt. W niektórych z próbek odnaleziono kryształy i amorficzne skupienia siarki elementarnej. Badania submikroskopowe potwierdziły istnienie w skale minerałów siarczkowych żelaza, miedzi i innych metali (zwłaszcza pirytu w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formie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framboidalnej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w próbkach pierwotnej skały), ale z uwagi na ich zbyt mały udział w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masie skały i dużą ilość kwarcu (dającego silny sygnał w badaniu XRD, tłumiący refleksy od pozostałych minerałów), trudno ocenić (a nawet potwierdzić lub wykluczyć) zawartość tych minerałów w skale. Na podstawie analizy spektrów XRD wydaje się mało prawdopodobne, by w którejkolwiek z próbek występował markasyt, ale jest to – z wyżej wymienionych powodów – ocena mało </w:t>
      </w:r>
      <w:commentRangeStart w:id="38"/>
      <w:r w:rsidRPr="00806ACC">
        <w:rPr>
          <w:rFonts w:ascii="Times New Roman" w:hAnsi="Times New Roman" w:cs="Times New Roman"/>
          <w:sz w:val="24"/>
          <w:szCs w:val="24"/>
          <w:lang w:val="pl-PL"/>
        </w:rPr>
        <w:t>wiarygodna</w:t>
      </w:r>
      <w:commentRangeEnd w:id="38"/>
      <w:r w:rsidR="00F34F82">
        <w:rPr>
          <w:rStyle w:val="Odwoaniedokomentarza"/>
        </w:rPr>
        <w:commentReference w:id="38"/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. Układ refleksów dla niektórych z prób sugeruje,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>że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mogła znajdować się w nich pewna ilość minerałów powstających przy procesie wietrzenia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pirytu, takich jak halotrychit.</w:t>
      </w:r>
    </w:p>
    <w:p w14:paraId="586CE787" w14:textId="77777777" w:rsidR="00BE738F" w:rsidRDefault="00BE738F" w:rsidP="00BE738F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ab/>
      </w:r>
      <w:r>
        <w:rPr>
          <w:rFonts w:ascii="Times New Roman" w:hAnsi="Times New Roman" w:cs="Times New Roman"/>
          <w:sz w:val="24"/>
          <w:szCs w:val="24"/>
          <w:lang w:val="pl-PL"/>
        </w:rPr>
        <w:t>Badania XRD przeprowadzono dla części próbek (Tab. 5) oraz dla próbki skały pierwotnej (wypełniacza mineralnego). Wyniki dyfrakcji miały posłużyć prześledzeniu różnic między próbami przeprowadzanymi w różnych warunkach i terminowanych po różnych czasach.</w:t>
      </w:r>
    </w:p>
    <w:p w14:paraId="64FB00DB" w14:textId="77777777" w:rsidR="00BE738F" w:rsidRDefault="00BE738F" w:rsidP="00DD6E2D">
      <w:pPr>
        <w:pStyle w:val="Tabpodpis"/>
        <w:jc w:val="center"/>
      </w:pPr>
      <w:r>
        <w:t>Tab, 5. Próby poddane badaniu składu mineralogicznego metodą XRD.</w:t>
      </w:r>
    </w:p>
    <w:tbl>
      <w:tblPr>
        <w:tblpPr w:leftFromText="2835" w:rightFromText="2835" w:bottomFromText="340" w:vertAnchor="text" w:tblpXSpec="center" w:tblpY="1"/>
        <w:tblOverlap w:val="never"/>
        <w:tblW w:w="5524" w:type="dxa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2"/>
        <w:gridCol w:w="113"/>
        <w:gridCol w:w="452"/>
        <w:gridCol w:w="113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567"/>
        <w:gridCol w:w="571"/>
        <w:gridCol w:w="24"/>
      </w:tblGrid>
      <w:tr w:rsidR="00BE738F" w:rsidRPr="007051F9" w14:paraId="1B547D4D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5CC81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6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5E752831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70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4F93DA15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705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224240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BE738F" w:rsidRPr="007051F9" w14:paraId="04A534CA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57A3C1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431E01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86F401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4EFB0C8C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01D2E4E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4A8618D6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1573B3EB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2CA009C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862A06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80721B7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12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msc</w:t>
            </w:r>
            <w:proofErr w:type="spellEnd"/>
          </w:p>
        </w:tc>
      </w:tr>
      <w:tr w:rsidR="00BE738F" w:rsidRPr="007051F9" w14:paraId="3CDC050F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0E6CB8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11BB378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EC0D4DD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6B30D0F" w14:textId="77777777" w:rsidR="00BE738F" w:rsidRPr="007051F9" w:rsidRDefault="00BE738F" w:rsidP="00DD6E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08CC12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899D4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2463F60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E3265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43AF3B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1A61E0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EA99CAE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BAE19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1F6D798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5DD27A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047478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98FC44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B6AE25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E7AF78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E77E07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37EB4C4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8DA6D8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1EE84EE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BEC8C9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DB2ED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A1A73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17995F3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E5D60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51CF9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auto"/>
            <w:noWrap/>
            <w:vAlign w:val="bottom"/>
            <w:hideMark/>
          </w:tcPr>
          <w:p w14:paraId="7294F0D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E99D3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41FB4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52F0DA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743C1112" w14:textId="77777777" w:rsidTr="00DD6E2D">
        <w:trPr>
          <w:gridAfter w:val="1"/>
          <w:wAfter w:w="24" w:type="dxa"/>
          <w:trHeight w:val="300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66E7EF7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809C823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A4FAAAC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D537F05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673CCA7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222F32E9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7C0D0AA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0B11D032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456CB7C0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76D2135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BAD60F8" w14:textId="77777777" w:rsidTr="00DD6E2D">
        <w:trPr>
          <w:gridAfter w:val="4"/>
          <w:wAfter w:w="1276" w:type="dxa"/>
          <w:trHeight w:val="300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67C91D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9B34D5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4673F1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DAD6F8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75A99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F78987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63D60F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17EB5E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BE738F" w:rsidRPr="007051F9" w14:paraId="44579F35" w14:textId="77777777" w:rsidTr="00DD6E2D">
        <w:trPr>
          <w:trHeight w:val="300"/>
        </w:trPr>
        <w:tc>
          <w:tcPr>
            <w:tcW w:w="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noWrap/>
            <w:vAlign w:val="bottom"/>
            <w:hideMark/>
          </w:tcPr>
          <w:p w14:paraId="556DF28B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129" w:type="dxa"/>
            <w:gridSpan w:val="17"/>
            <w:tcBorders>
              <w:top w:val="nil"/>
              <w:left w:val="nil"/>
              <w:bottom w:val="nil"/>
            </w:tcBorders>
            <w:noWrap/>
            <w:vAlign w:val="center"/>
          </w:tcPr>
          <w:p w14:paraId="75FEA046" w14:textId="77777777" w:rsidR="00BE738F" w:rsidRPr="007051F9" w:rsidRDefault="00BE738F" w:rsidP="00DD6E2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dla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ktorych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wykonano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oznaczenia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XRD</w:t>
            </w:r>
          </w:p>
        </w:tc>
      </w:tr>
    </w:tbl>
    <w:p w14:paraId="0EF09CFB" w14:textId="64BE967C" w:rsidR="00BE738F" w:rsidRDefault="00BE738F" w:rsidP="00BE738F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Różnice w składzie mineralogicznym próbek przebadanych na XRD były dość subtelne. Trudno było zauważyć zmiany składu i zawartości siarczków w próbkach. Większość próbek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cechowała się wzrostem zawartości gipsu względem wyjściowego składu pierwotnej skały, co zgadza się z obserwacjami </w:t>
      </w:r>
      <w:commentRangeStart w:id="39"/>
      <w:r>
        <w:rPr>
          <w:rFonts w:ascii="Times New Roman" w:hAnsi="Times New Roman" w:cs="Times New Roman"/>
          <w:sz w:val="24"/>
          <w:szCs w:val="24"/>
          <w:lang w:val="pl-PL"/>
        </w:rPr>
        <w:t>submikroskopowymi</w:t>
      </w:r>
      <w:commentRangeEnd w:id="39"/>
      <w:r>
        <w:rPr>
          <w:rStyle w:val="Odwoaniedokomentarza"/>
        </w:rPr>
        <w:commentReference w:id="39"/>
      </w:r>
      <w:r>
        <w:rPr>
          <w:rFonts w:ascii="Times New Roman" w:hAnsi="Times New Roman" w:cs="Times New Roman"/>
          <w:sz w:val="24"/>
          <w:szCs w:val="24"/>
          <w:lang w:val="pl-PL"/>
        </w:rPr>
        <w:t>.</w:t>
      </w:r>
      <w:r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77302BA0" w14:textId="28A727F1" w:rsidR="00816AF8" w:rsidRPr="00816AF8" w:rsidRDefault="001C3549" w:rsidP="00816AF8">
      <w:pPr>
        <w:pStyle w:val="Nagwek2"/>
      </w:pPr>
      <w:bookmarkStart w:id="40" w:name="_Toc497471822"/>
      <w:r>
        <w:lastRenderedPageBreak/>
        <w:t>Opis morfologiczny badanych faz mineralnych</w:t>
      </w:r>
      <w:bookmarkEnd w:id="40"/>
    </w:p>
    <w:p w14:paraId="76EF05B5" w14:textId="5F04927F" w:rsidR="00816AF8" w:rsidRDefault="00816AF8" w:rsidP="006D2BE3">
      <w:pPr>
        <w:pStyle w:val="bullet"/>
      </w:pPr>
      <w:r w:rsidRPr="00816AF8">
        <w:t>piryt</w:t>
      </w:r>
    </w:p>
    <w:p w14:paraId="55F69237" w14:textId="63BB2BFA" w:rsidR="00816AF8" w:rsidRPr="002B5FA2" w:rsidRDefault="002B5FA2" w:rsidP="006D2BE3">
      <w:pPr>
        <w:pStyle w:val="bullet2"/>
      </w:pPr>
      <w:r>
        <w:t>pierwotna skała</w:t>
      </w:r>
      <w:r w:rsidR="006D2BE3">
        <w:t xml:space="preserve"> (próbki P)</w:t>
      </w:r>
    </w:p>
    <w:p w14:paraId="2C48A157" w14:textId="1CE27259" w:rsidR="00816AF8" w:rsidRDefault="00816AF8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>toku badań próbek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pierwotnej skały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 xml:space="preserve"> na mikroskopie skaningowym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>wyszło na jaw</w:t>
      </w:r>
      <w:r w:rsidR="00D56CA3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 xml:space="preserve"> niezgodnym z prawdą było założenie, jakoby zastosowany wypełniacz mineralny – ił poznański (por. rozdział 3.3) – nie zawierał </w:t>
      </w:r>
      <w:proofErr w:type="spellStart"/>
      <w:r w:rsidR="002D3589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2D3589">
        <w:rPr>
          <w:rFonts w:ascii="Times New Roman" w:hAnsi="Times New Roman" w:cs="Times New Roman"/>
          <w:sz w:val="24"/>
          <w:szCs w:val="24"/>
          <w:lang w:val="pl-PL"/>
        </w:rPr>
        <w:t xml:space="preserve"> pirytowych.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Różne morfologicznie wykształcenia pirytu występowały obocznie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(Fig. 7)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obrębie widocznych makroskopowo zaczernionych żyłek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(Fig. 5)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prócz 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pir</w:t>
      </w:r>
      <w:r>
        <w:rPr>
          <w:rFonts w:ascii="Times New Roman" w:hAnsi="Times New Roman" w:cs="Times New Roman"/>
          <w:sz w:val="24"/>
          <w:szCs w:val="24"/>
          <w:lang w:val="pl-PL"/>
        </w:rPr>
        <w:t>ytowych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, w próbkach niepoddanego eksperymentowi iłu poznańskiego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kryształy tego siarczku o pokroju 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pirytoedrycznym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(ok. 7-8 µm</w:t>
      </w:r>
      <w:r w:rsidR="00CE5614">
        <w:rPr>
          <w:rFonts w:ascii="Times New Roman" w:hAnsi="Times New Roman" w:cs="Times New Roman"/>
          <w:sz w:val="24"/>
          <w:szCs w:val="24"/>
          <w:lang w:val="pl-PL"/>
        </w:rPr>
        <w:t>; Fig. 6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, 7b,f, 9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) oraz pirytowe rurki (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tubularne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>, puste w</w:t>
      </w:r>
      <w:r w:rsidR="00EB4054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środku struktury o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średnicy ok. 15-30 µm), podobne do opisywanych przez 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Zhang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et al. (2014), których powstawanie, według autorów wzmiankowanej pracy, ma związek z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anaerobowym utlenianiem metanu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. 5, 6, 7f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52F95">
        <w:rPr>
          <w:rFonts w:ascii="Times New Roman" w:hAnsi="Times New Roman" w:cs="Times New Roman"/>
          <w:sz w:val="24"/>
          <w:szCs w:val="24"/>
          <w:lang w:val="pl-PL"/>
        </w:rPr>
        <w:t xml:space="preserve">W skale zauważono również skupienia słabo skrystalizowanego siarczku żelaza (pirytu?).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obrębie populacji 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zauważono pewne zróżnicowanie morfologiczne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7, 8).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</w:t>
      </w:r>
      <w:proofErr w:type="spellStart"/>
      <w:r w:rsidRPr="00785282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o różnym stopniu organizacji, liczbie i pokroju mikrokryształów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, z których część nie była reprezentowana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 xml:space="preserve">próbkach </w:t>
      </w:r>
      <w:commentRangeStart w:id="41"/>
      <w:proofErr w:type="spellStart"/>
      <w:r w:rsidR="009259B2"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commentRangeEnd w:id="41"/>
      <w:proofErr w:type="spellEnd"/>
      <w:r w:rsidR="00A964BD">
        <w:rPr>
          <w:rStyle w:val="Odwoaniedokomentarza"/>
        </w:rPr>
        <w:commentReference w:id="41"/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38091579" w14:textId="0FE5321E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C069B6" w14:textId="6F0CC52A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715DE98" w14:textId="0A04BB0C" w:rsidR="00192736" w:rsidRPr="00E03459" w:rsidRDefault="009B2FF8" w:rsidP="00DD6E2D">
      <w:pPr>
        <w:pStyle w:val="Figpodpis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6D7C820" wp14:editId="1BF276AF">
                <wp:simplePos x="0" y="0"/>
                <wp:positionH relativeFrom="margin">
                  <wp:posOffset>5438775</wp:posOffset>
                </wp:positionH>
                <wp:positionV relativeFrom="paragraph">
                  <wp:posOffset>5057775</wp:posOffset>
                </wp:positionV>
                <wp:extent cx="381000" cy="428625"/>
                <wp:effectExtent l="0" t="0" r="0" b="0"/>
                <wp:wrapNone/>
                <wp:docPr id="89" name="Pole tekstow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2218A1" w14:textId="2B3113F8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D7C820" id="_x0000_t202" coordsize="21600,21600" o:spt="202" path="m,l,21600r21600,l21600,xe">
                <v:stroke joinstyle="miter"/>
                <v:path gradientshapeok="t" o:connecttype="rect"/>
              </v:shapetype>
              <v:shape id="Pole tekstowe 89" o:spid="_x0000_s1026" type="#_x0000_t202" style="position:absolute;left:0;text-align:left;margin-left:428.25pt;margin-top:398.25pt;width:30pt;height:33.75pt;z-index:251763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" filled="f" stroked="f" strokeweight=".5pt">
                <v:textbox>
                  <w:txbxContent>
                    <w:p w14:paraId="312218A1" w14:textId="2B3113F8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FE6762" wp14:editId="3FBFEA72">
                <wp:simplePos x="0" y="0"/>
                <wp:positionH relativeFrom="column">
                  <wp:posOffset>2581275</wp:posOffset>
                </wp:positionH>
                <wp:positionV relativeFrom="paragraph">
                  <wp:posOffset>5038725</wp:posOffset>
                </wp:positionV>
                <wp:extent cx="381000" cy="428625"/>
                <wp:effectExtent l="0" t="0" r="0" b="0"/>
                <wp:wrapNone/>
                <wp:docPr id="88" name="Pole tekstow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EC04F" w14:textId="318406CD" w:rsidR="00491DB2" w:rsidRPr="009B2FF8" w:rsidRDefault="00491DB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E6762" id="Pole tekstowe 88" o:spid="_x0000_s1027" type="#_x0000_t202" style="position:absolute;left:0;text-align:left;margin-left:203.25pt;margin-top:396.75pt;width:30pt;height:33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" filled="f" stroked="f" strokeweight=".5pt">
                <v:textbox>
                  <w:txbxContent>
                    <w:p w14:paraId="50BEC04F" w14:textId="318406CD" w:rsidR="00491DB2" w:rsidRPr="009B2FF8" w:rsidRDefault="00491DB2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653178">
        <w:rPr>
          <w:noProof/>
        </w:rPr>
        <mc:AlternateContent>
          <mc:Choice Requires="wpg">
            <w:drawing>
              <wp:anchor distT="114935" distB="180340" distL="114300" distR="114300" simplePos="0" relativeHeight="251644413" behindDoc="0" locked="0" layoutInCell="1" allowOverlap="1" wp14:anchorId="20B14D8E" wp14:editId="4091ED35">
                <wp:simplePos x="0" y="0"/>
                <wp:positionH relativeFrom="margin">
                  <wp:align>right</wp:align>
                </wp:positionH>
                <wp:positionV relativeFrom="paragraph">
                  <wp:posOffset>5081633</wp:posOffset>
                </wp:positionV>
                <wp:extent cx="5716800" cy="2134800"/>
                <wp:effectExtent l="0" t="0" r="0" b="0"/>
                <wp:wrapSquare wrapText="bothSides"/>
                <wp:docPr id="49" name="Grup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2134800"/>
                          <a:chOff x="0" y="0"/>
                          <a:chExt cx="5717359" cy="2134235"/>
                        </a:xfrm>
                      </wpg:grpSpPr>
                      <pic:pic xmlns:pic="http://schemas.openxmlformats.org/drawingml/2006/picture">
                        <pic:nvPicPr>
                          <pic:cNvPr id="42" name="Obraz 42" descr="C:\Users\Agata_P\Documents\Magisterka\pierwotna5\p070240.tif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Obraz 43" descr="C:\Users\Agata_P\Documents\Magisterka\pierwotna5\p070241.tif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90033" id="Grupa 49" o:spid="_x0000_s1026" style="position:absolute;margin-left:398.95pt;margin-top:400.15pt;width:450.15pt;height:168.1pt;z-index:251644413;mso-wrap-distance-top:9.05pt;mso-wrap-distance-bottom:14.2pt;mso-position-horizontal:right;mso-position-horizontal-relative:margin;mso-width-relative:margin;mso-height-relative:margin" coordsize="57173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ZmVVV3d0RENDSIiJmZqqq7u8zM&#10;3d3u7gAAEhL//yE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ZVVXd3REQ0NIiImZmqqru7zMzd&#10;3e7uAAASEv//IS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ImZl3d6qqZmZVVUVFu7vMzN3d7u7//wAA&#10;IiI1NQ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Xd3qqpmZlVVRUW7u8zM3d3u7v//AAAi&#10;IjU1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">
                <v:shape id="Obraz 42" o:spid="_x0000_s1027" type="#_x0000_t75" style="position:absolute;width:2843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">
                  <v:imagedata r:id="rId23" o:title="p070240"/>
                </v:shape>
                <v:shape id="Obraz 43" o:spid="_x0000_s1028" type="#_x0000_t75" style="position:absolute;left:28738;width:28435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">
                  <v:imagedata r:id="rId24" o:title="p070241"/>
                </v:shape>
                <w10:wrap type="square" anchorx="margin"/>
              </v:group>
            </w:pict>
          </mc:Fallback>
        </mc:AlternateContent>
      </w:r>
      <w:r w:rsidR="003F20F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952EB56" wp14:editId="3945E345">
                <wp:simplePos x="0" y="0"/>
                <wp:positionH relativeFrom="column">
                  <wp:posOffset>2600325</wp:posOffset>
                </wp:positionH>
                <wp:positionV relativeFrom="paragraph">
                  <wp:posOffset>4884420</wp:posOffset>
                </wp:positionV>
                <wp:extent cx="221615" cy="250190"/>
                <wp:effectExtent l="0" t="0" r="0" b="0"/>
                <wp:wrapNone/>
                <wp:docPr id="50" name="Pole tekstow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3B2A0" w14:textId="20AE6838" w:rsidR="00491DB2" w:rsidRPr="003F20F5" w:rsidRDefault="00491DB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F20F5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2EB56" id="Pole tekstowe 50" o:spid="_x0000_s1028" type="#_x0000_t202" style="position:absolute;left:0;text-align:left;margin-left:204.75pt;margin-top:384.6pt;width:17.45pt;height:19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" filled="f" stroked="f" strokeweight=".5pt">
                <v:textbox>
                  <w:txbxContent>
                    <w:p w14:paraId="5E63B2A0" w14:textId="20AE6838" w:rsidR="00491DB2" w:rsidRPr="003F20F5" w:rsidRDefault="00491DB2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3F20F5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F20F5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EBF5DF3" wp14:editId="492C9FD0">
                <wp:simplePos x="0" y="0"/>
                <wp:positionH relativeFrom="margin">
                  <wp:posOffset>5470525</wp:posOffset>
                </wp:positionH>
                <wp:positionV relativeFrom="paragraph">
                  <wp:posOffset>4895850</wp:posOffset>
                </wp:positionV>
                <wp:extent cx="221615" cy="250190"/>
                <wp:effectExtent l="0" t="0" r="0" b="0"/>
                <wp:wrapNone/>
                <wp:docPr id="51" name="Pole tekstow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D3942" w14:textId="61C10F87" w:rsidR="00491DB2" w:rsidRPr="003F20F5" w:rsidRDefault="00491DB2" w:rsidP="003F20F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F5DF3" id="Pole tekstowe 51" o:spid="_x0000_s1029" type="#_x0000_t202" style="position:absolute;left:0;text-align:left;margin-left:430.75pt;margin-top:385.5pt;width:17.45pt;height:19.7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" filled="f" stroked="f" strokeweight=".5pt">
                <v:textbox>
                  <w:txbxContent>
                    <w:p w14:paraId="5AFD3942" w14:textId="61C10F87" w:rsidR="00491DB2" w:rsidRPr="003F20F5" w:rsidRDefault="00491DB2" w:rsidP="003F20F5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3459">
        <w:rPr>
          <w:noProof/>
        </w:rPr>
        <mc:AlternateContent>
          <mc:Choice Requires="wpg">
            <w:drawing>
              <wp:anchor distT="0" distB="215900" distL="114300" distR="114300" simplePos="0" relativeHeight="251703296" behindDoc="0" locked="0" layoutInCell="1" allowOverlap="1" wp14:anchorId="632ABA96" wp14:editId="67F9F7D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400000" cy="4050000"/>
                <wp:effectExtent l="0" t="0" r="0" b="8255"/>
                <wp:wrapSquare wrapText="bothSides"/>
                <wp:docPr id="46" name="Grupa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0000" cy="4050000"/>
                          <a:chOff x="0" y="0"/>
                          <a:chExt cx="6119495" cy="4589780"/>
                        </a:xfrm>
                      </wpg:grpSpPr>
                      <pic:pic xmlns:pic="http://schemas.openxmlformats.org/drawingml/2006/picture">
                        <pic:nvPicPr>
                          <pic:cNvPr id="28" name="Obraz 28" descr="C:\Users\Agata_P\Documents\Magisterka\pierwotna5\p070236.ti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9495" cy="458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4" name="Grupa 44"/>
                        <wpg:cNvGrpSpPr/>
                        <wpg:grpSpPr>
                          <a:xfrm>
                            <a:off x="1349829" y="337457"/>
                            <a:ext cx="4095257" cy="3921514"/>
                            <a:chOff x="0" y="0"/>
                            <a:chExt cx="4095257" cy="3921514"/>
                          </a:xfrm>
                        </wpg:grpSpPr>
                        <wps:wsp>
                          <wps:cNvPr id="29" name="Łącznik prosty ze strzałką 29"/>
                          <wps:cNvCnPr/>
                          <wps:spPr>
                            <a:xfrm rot="720000" flipV="1">
                              <a:off x="3918857" y="37991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Łącznik prosty ze strzałką 30"/>
                          <wps:cNvCnPr/>
                          <wps:spPr>
                            <a:xfrm rot="720000" flipV="1">
                              <a:off x="1055914" y="30480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Łącznik prosty ze strzałką 31"/>
                          <wps:cNvCnPr/>
                          <wps:spPr>
                            <a:xfrm rot="720000" flipV="1">
                              <a:off x="794657" y="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Łącznik prosty ze strzałką 32"/>
                          <wps:cNvCnPr/>
                          <wps:spPr>
                            <a:xfrm rot="720000" flipV="1">
                              <a:off x="2460171" y="12736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Łącznik prosty ze strzałką 33"/>
                          <wps:cNvCnPr/>
                          <wps:spPr>
                            <a:xfrm rot="720000" flipV="1">
                              <a:off x="1513114" y="19703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Łącznik prosty ze strzałką 34"/>
                          <wps:cNvCnPr/>
                          <wps:spPr>
                            <a:xfrm rot="720000" flipV="1">
                              <a:off x="3907971" y="2296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Łącznik prosty ze strzałką 35"/>
                          <wps:cNvCnPr/>
                          <wps:spPr>
                            <a:xfrm rot="720000" flipV="1">
                              <a:off x="2394857" y="5987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Łącznik prosty ze strzałką 36"/>
                          <wps:cNvCnPr/>
                          <wps:spPr>
                            <a:xfrm rot="720000" flipV="1">
                              <a:off x="2569029" y="3069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Łącznik prosty ze strzałką 37"/>
                          <wps:cNvCnPr/>
                          <wps:spPr>
                            <a:xfrm rot="1920000" flipV="1">
                              <a:off x="1469571" y="18832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Łącznik prosty ze strzałką 38"/>
                          <wps:cNvCnPr/>
                          <wps:spPr>
                            <a:xfrm rot="720000" flipV="1">
                              <a:off x="1099457" y="391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Łącznik prosty ze strzałką 39"/>
                          <wps:cNvCnPr/>
                          <wps:spPr>
                            <a:xfrm rot="720000" flipV="1">
                              <a:off x="0" y="2503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Łącznik prosty ze strzałką 40"/>
                          <wps:cNvCnPr/>
                          <wps:spPr>
                            <a:xfrm rot="720000" flipV="1">
                              <a:off x="849086" y="783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Łącznik prosty ze strzałką 41"/>
                          <wps:cNvCnPr/>
                          <wps:spPr>
                            <a:xfrm rot="720000" flipV="1">
                              <a:off x="304800" y="12300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354641" id="Grupa 46" o:spid="_x0000_s1026" style="position:absolute;margin-left:0;margin-top:0;width:425.2pt;height:318.9pt;z-index:251703296;mso-wrap-distance-bottom:17pt;mso-position-horizontal:center;mso-position-horizontal-relative:margin;mso-width-relative:margin;mso-height-relative:margin" coordsize="61194,4589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">
                <o:lock v:ext="edit" aspectratio="t"/>
                <v:shape id="Obraz 28" o:spid="_x0000_s1027" type="#_x0000_t75" style="position:absolute;width:61194;height:45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">
                  <v:imagedata r:id="rId26" o:title="p070236"/>
                </v:shape>
                <v:group id="Grupa 44" o:spid="_x0000_s1028" style="position:absolute;left:13498;top:3374;width:40952;height:39215" coordsize="40952,3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Łącznik prosty ze strzałką 29" o:spid="_x0000_s1029" type="#_x0000_t32" style="position:absolute;left:39188;top:37991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" strokecolor="#b8cce4 [1300]">
                    <v:stroke endarrow="block"/>
                  </v:shape>
                  <v:shape id="Łącznik prosty ze strzałką 30" o:spid="_x0000_s1030" type="#_x0000_t32" style="position:absolute;left:10559;top:304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4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Why/hB8j0DwAA//8DAFBLAQItABQABgAIAAAAIQDb4fbL7gAAAIUBAAATAAAAAAAAAAAAAAAA&#10;AAAAAABbQ29udGVudF9UeXBlc10ueG1sUEsBAi0AFAAGAAgAAAAhAFr0LFu/AAAAFQEAAAsAAAAA&#10;AAAAAAAAAAAAHwEAAF9yZWxzLy5yZWxzUEsBAi0AFAAGAAgAAAAhADCUyTjBAAAA2wAAAA8AAAAA&#10;AAAAAAAAAAAABwIAAGRycy9kb3ducmV2LnhtbFBLBQYAAAAAAwADALcAAAD1AgAAAAA=&#10;" strokecolor="#b8cce4 [1300]">
                    <v:stroke endarrow="block"/>
                  </v:shape>
                  <v:shape id="Łącznik prosty ze strzałką 31" o:spid="_x0000_s1031" type="#_x0000_t32" style="position:absolute;left:794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" strokecolor="#b8cce4 [1300]">
                    <v:stroke endarrow="block"/>
                  </v:shape>
                  <v:shape id="Łącznik prosty ze strzałką 32" o:spid="_x0000_s1032" type="#_x0000_t32" style="position:absolute;left:24601;top:1273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" strokecolor="#b8cce4 [1300]">
                    <v:stroke endarrow="block"/>
                  </v:shape>
                  <v:shape id="Łącznik prosty ze strzałką 33" o:spid="_x0000_s1033" type="#_x0000_t32" style="position:absolute;left:15131;top:197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" strokecolor="#b8cce4 [1300]">
                    <v:stroke endarrow="block"/>
                  </v:shape>
                  <v:shape id="Łącznik prosty ze strzałką 34" o:spid="_x0000_s1034" type="#_x0000_t32" style="position:absolute;left:39079;top:2296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887xAAAANsAAAAPAAAAZHJzL2Rvd25yZXYueG1sRI9Pi8Iw&#10;FMTvgt8hPGEvoum6Il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E+vzzvEAAAA2wAAAA8A&#10;AAAAAAAAAAAAAAAABwIAAGRycy9kb3ducmV2LnhtbFBLBQYAAAAAAwADALcAAAD4AgAAAAA=&#10;" strokecolor="#b8cce4 [1300]">
                    <v:stroke endarrow="block"/>
                  </v:shape>
                  <v:shape id="Łącznik prosty ze strzałką 35" o:spid="_x0000_s1035" type="#_x0000_t32" style="position:absolute;left:23948;top:598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2qgxAAAANsAAAAPAAAAZHJzL2Rvd25yZXYueG1sRI9Pi8Iw&#10;FMTvgt8hPGEvoum6KF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CDjaqDEAAAA2wAAAA8A&#10;AAAAAAAAAAAAAAAABwIAAGRycy9kb3ducmV2LnhtbFBLBQYAAAAAAwADALcAAAD4AgAAAAA=&#10;" strokecolor="#b8cce4 [1300]">
                    <v:stroke endarrow="block"/>
                  </v:shape>
                  <v:shape id="Łącznik prosty ze strzałką 36" o:spid="_x0000_s1036" type="#_x0000_t32" style="position:absolute;left:25690;top:3069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" strokecolor="#b8cce4 [1300]">
                    <v:stroke endarrow="block"/>
                  </v:shape>
                  <v:shape id="Łącznik prosty ze strzałką 37" o:spid="_x0000_s1037" type="#_x0000_t32" style="position:absolute;left:14695;top:18832;width:1764;height:1224;rotation:-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" strokecolor="#b8cce4 [1300]">
                    <v:stroke endarrow="block"/>
                  </v:shape>
                  <v:shape id="Łącznik prosty ze strzałką 38" o:spid="_x0000_s1038" type="#_x0000_t32" style="position:absolute;left:10994;top:391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sU+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Ghi/hB8j0DwAA//8DAFBLAQItABQABgAIAAAAIQDb4fbL7gAAAIUBAAATAAAAAAAAAAAAAAAA&#10;AAAAAABbQ29udGVudF9UeXBlc10ueG1sUEsBAi0AFAAGAAgAAAAhAFr0LFu/AAAAFQEAAAsAAAAA&#10;AAAAAAAAAAAAHwEAAF9yZWxzLy5yZWxzUEsBAi0AFAAGAAgAAAAhAM7ixT7BAAAA2wAAAA8AAAAA&#10;AAAAAAAAAAAABwIAAGRycy9kb3ducmV2LnhtbFBLBQYAAAAAAwADALcAAAD1AgAAAAA=&#10;" strokecolor="#b8cce4 [1300]">
                    <v:stroke endarrow="block"/>
                  </v:shape>
                  <v:shape id="Łącznik prosty ze strzałką 39" o:spid="_x0000_s1039" type="#_x0000_t32" style="position:absolute;top:25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" strokecolor="#b8cce4 [1300]">
                    <v:stroke endarrow="block"/>
                  </v:shape>
                  <v:shape id="Łącznik prosty ze strzałką 40" o:spid="_x0000_s1040" type="#_x0000_t32" style="position:absolute;left:8490;top:783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" strokecolor="#00b0f0">
                    <v:stroke endarrow="block"/>
                  </v:shape>
                  <v:shape id="Łącznik prosty ze strzałką 41" o:spid="_x0000_s1041" type="#_x0000_t32" style="position:absolute;left:3048;top:12300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" strokecolor="#00b0f0">
                    <v:stroke endarrow="block"/>
                  </v:shape>
                </v:group>
                <w10:wrap type="square" anchorx="margin"/>
              </v:group>
            </w:pict>
          </mc:Fallback>
        </mc:AlternateContent>
      </w:r>
      <w:r w:rsidR="008A6F67">
        <w:t>Fig.</w:t>
      </w:r>
      <w:r w:rsidR="00220D54">
        <w:t xml:space="preserve"> 5.</w:t>
      </w:r>
      <w:r w:rsidR="008A6F67">
        <w:t xml:space="preserve"> Zdjęcie skaningowe (obraz BSE) próbki pierwotnej. Widoczna strefa wzbogacenia w </w:t>
      </w:r>
      <w:r w:rsidR="00220D54">
        <w:t>piryt (</w:t>
      </w:r>
      <w:r w:rsidR="00220D54">
        <w:rPr>
          <w:i/>
        </w:rPr>
        <w:t>jasny</w:t>
      </w:r>
      <w:r w:rsidR="00220D54">
        <w:t xml:space="preserve"> pod wiązką elektronową w SEM), makroskopowo – ciemna żyłka. </w:t>
      </w:r>
      <w:r w:rsidR="007A7FA6">
        <w:rPr>
          <w:i/>
        </w:rPr>
        <w:t>Niebieskimi s</w:t>
      </w:r>
      <w:r w:rsidR="00220D54">
        <w:rPr>
          <w:i/>
        </w:rPr>
        <w:t>trzałkami</w:t>
      </w:r>
      <w:r w:rsidR="00220D54">
        <w:t xml:space="preserve"> </w:t>
      </w:r>
      <w:r w:rsidR="00E312BA">
        <w:t>(</w:t>
      </w:r>
      <w:r w:rsidR="00E312BA">
        <w:rPr>
          <w:i/>
        </w:rPr>
        <w:t xml:space="preserve">jasny niebieski </w:t>
      </w:r>
      <w:r w:rsidR="00E312BA">
        <w:t xml:space="preserve">– przekrój poprzeczny, </w:t>
      </w:r>
      <w:r w:rsidR="00E312BA">
        <w:rPr>
          <w:i/>
        </w:rPr>
        <w:t xml:space="preserve">ciemny niebieski </w:t>
      </w:r>
      <w:r w:rsidR="00E312BA">
        <w:t xml:space="preserve">– przekrój podłużny) </w:t>
      </w:r>
      <w:r w:rsidR="00220D54" w:rsidRPr="00E312BA">
        <w:t>zaznaczono</w:t>
      </w:r>
      <w:r w:rsidR="00220D54">
        <w:t xml:space="preserve"> </w:t>
      </w:r>
      <w:r w:rsidR="007A7FA6">
        <w:t>pirytowe rurki (wzmiankowane w tekście).</w:t>
      </w:r>
      <w:r w:rsidRPr="009B2FF8">
        <w:rPr>
          <w:noProof/>
        </w:rPr>
        <w:t xml:space="preserve"> </w:t>
      </w:r>
    </w:p>
    <w:p w14:paraId="657A4C89" w14:textId="480DEFCE" w:rsidR="00192736" w:rsidRPr="00A24EC3" w:rsidRDefault="00A24EC3" w:rsidP="00DD6E2D">
      <w:pPr>
        <w:pStyle w:val="Figpodpis"/>
      </w:pPr>
      <w:r>
        <w:t xml:space="preserve">Fig. 6. </w:t>
      </w:r>
      <w:r w:rsidR="00394075">
        <w:t>Pirytowe rurki</w:t>
      </w:r>
      <w:r w:rsidR="003F20F5">
        <w:t xml:space="preserve">; 6a – obraz BSE, 6b – obraz SE. </w:t>
      </w:r>
      <w:r w:rsidR="00D33645">
        <w:t>Widoczne struktury ułożone równolegle i prostopadle do </w:t>
      </w:r>
      <w:r w:rsidR="00653178">
        <w:t xml:space="preserve">badanej </w:t>
      </w:r>
      <w:r w:rsidR="00D33645">
        <w:t>powierzchni próbki</w:t>
      </w:r>
      <w:r w:rsidR="00653178">
        <w:t xml:space="preserve"> oraz kryształy pirytu o pokroju </w:t>
      </w:r>
      <w:proofErr w:type="spellStart"/>
      <w:r w:rsidR="00653178">
        <w:t>pirytoedrycznym</w:t>
      </w:r>
      <w:proofErr w:type="spellEnd"/>
      <w:r w:rsidR="00653178">
        <w:t xml:space="preserve">. </w:t>
      </w:r>
    </w:p>
    <w:p w14:paraId="516B4EF2" w14:textId="4389EA6D" w:rsidR="00826D96" w:rsidRDefault="009942F2" w:rsidP="00DD6E2D">
      <w:pPr>
        <w:pStyle w:val="Figpodpis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360045" distB="215900" distL="114300" distR="114300" simplePos="0" relativeHeight="251721728" behindDoc="0" locked="0" layoutInCell="1" allowOverlap="1" wp14:anchorId="14557E73" wp14:editId="29C221A0">
                <wp:simplePos x="0" y="0"/>
                <wp:positionH relativeFrom="column">
                  <wp:posOffset>-1905</wp:posOffset>
                </wp:positionH>
                <wp:positionV relativeFrom="paragraph">
                  <wp:posOffset>251046</wp:posOffset>
                </wp:positionV>
                <wp:extent cx="5716800" cy="6458400"/>
                <wp:effectExtent l="0" t="0" r="0" b="0"/>
                <wp:wrapSquare wrapText="bothSides"/>
                <wp:docPr id="63" name="Grup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6458400"/>
                          <a:chOff x="0" y="0"/>
                          <a:chExt cx="5717359" cy="6459655"/>
                        </a:xfrm>
                      </wpg:grpSpPr>
                      <pic:pic xmlns:pic="http://schemas.openxmlformats.org/drawingml/2006/picture">
                        <pic:nvPicPr>
                          <pic:cNvPr id="52" name="Obraz 52" descr="C:\Users\Agata_P\Documents\Magisterka\pierwotna5\p070228.tif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Obraz 55" descr="C:\Users\Agata_P\Documents\Magisterka\pierwotna5\p070204.tif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68147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Obraz 56" descr="C:\Users\Agata_P\Documents\Magisterka\pierwotna5\p070203.tif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2162806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Obraz 61" descr="C:\Users\Agata_P\Documents\Magisterka\pierwotna5\p070234.tif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Obraz 62" descr="C:\Users\Agata_P\Documents\Magisterka\pierwotna5\p070217.tif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Obraz 53" descr="C:\Users\Agata_P\Documents\Magisterka\pierwotna7\p070247.tif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88EC91" id="Grupa 63" o:spid="_x0000_s1026" style="position:absolute;margin-left:-.15pt;margin-top:19.75pt;width:450.15pt;height:508.55pt;z-index:251721728;mso-wrap-distance-top:28.35pt;mso-wrap-distance-bottom:17pt;mso-width-relative:margin;mso-height-relative:margin" coordsize="57173,6459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qqru7&#10;zMyZmYiId3fd3e7u//9qagAAVFQRERsbMj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qqu7vM&#10;zJmZiIh3d93d7u7//2pqAABUVBERGxsy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Zmd3dVVURE&#10;MzMiIoiImZkREaqqAAD//+7uu7vMzN3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mZ3d1VVREQz&#10;MyIiiIiZmRERqqoAAP//7u67u8zM3d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NjUlJCQjExISFzc4SEEBAAAJycra29vc7O3t7W&#10;1vf35ube3tbW5uaUlIyMpaV7e5SUnJxjY2Nja2taWmNjWlrFxcXFtbXFxVJSlJStrbW1tbX396Wl&#10;7++tre/vzs5KSubmUlJKSjo6Ojo6OlJSISFCQikpGRne3iEhISHe3u/v//+9vdbWGRkhIQAAEBAQ&#10;EAAACAgQEObmhIR7e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2NSUkJCMTEhIXNzhIQQEAAAnJytrb29zs7e3sXF&#10;5ubv7+/v1tbm5pSUjIy1tXt7lJSUlGtrc3NjY1JSa2taWsXFvb2lpb29WlqMjL29tbW1tff3ra33&#10;96Wlzs69vUpKxcVCQlJSQkI6OjExSkohIUJCKSkZGd7eCAg6Ou/v9/f39+/vxcUZGRAQEBAQEAAA&#10;AAAQEAAA9/eMjK2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VVE&#10;RDMzZmZ3d4iImZmqqiQku7sAABER7u7//8zM3d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VURE&#10;MzNmZnd3iIiZmaqqJCS7uwAAERHu7v//zMzd3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IiHd3mZmqqmZm&#10;u7vMzN3dVVVERDMz7u7//wAAEREp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iId3eZmaqqZma7&#10;u8zM3d1VVUREMzPu7v//AAARESk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bu7zMzd3Xd3ZmaqqlVVREQzM+7u//8A&#10;ABERKS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iJmZu7vMzN3dd3dmZqqqVVVERDMz7u7//wAA&#10;EREp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">
                <v:shape id="Obraz 52" o:spid="_x0000_s1027" type="#_x0000_t75" style="position:absolute;left:2873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">
                  <v:imagedata r:id="rId33" o:title="p070228"/>
                </v:shape>
                <v:shape id="Obraz 55" o:spid="_x0000_s1028" type="#_x0000_t75" style="position:absolute;top:21681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">
                  <v:imagedata r:id="rId34" o:title="p070204"/>
                </v:shape>
                <v:shape id="Obraz 56" o:spid="_x0000_s1029" type="#_x0000_t75" style="position:absolute;left:28738;top:2162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">
                  <v:imagedata r:id="rId35" o:title="p070203"/>
                </v:shape>
                <v:shape id="Obraz 61" o:spid="_x0000_s1030" type="#_x0000_t75" style="position:absolute;left:28738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">
                  <v:imagedata r:id="rId36" o:title="p070234"/>
                </v:shape>
                <v:shape id="Obraz 62" o:spid="_x0000_s1031" type="#_x0000_t75" style="position:absolute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">
                  <v:imagedata r:id="rId37" o:title="p070217"/>
                </v:shape>
                <v:shape id="Obraz 53" o:spid="_x0000_s1032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">
                  <v:imagedata r:id="rId38" o:title="p070247"/>
                </v:shape>
                <w10:wrap type="square"/>
              </v:group>
            </w:pict>
          </mc:Fallback>
        </mc:AlternateContent>
      </w:r>
      <w:r w:rsidR="00272074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F6D4B01" wp14:editId="073FED3D">
                <wp:simplePos x="0" y="0"/>
                <wp:positionH relativeFrom="page">
                  <wp:posOffset>3714750</wp:posOffset>
                </wp:positionH>
                <wp:positionV relativeFrom="paragraph">
                  <wp:posOffset>2557145</wp:posOffset>
                </wp:positionV>
                <wp:extent cx="381000" cy="428625"/>
                <wp:effectExtent l="0" t="0" r="0" b="0"/>
                <wp:wrapNone/>
                <wp:docPr id="92" name="Pole tekstow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56D0EB" w14:textId="018C0036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D4B01" id="Pole tekstowe 92" o:spid="_x0000_s1030" type="#_x0000_t202" style="position:absolute;left:0;text-align:left;margin-left:292.5pt;margin-top:201.35pt;width:30pt;height:33.75pt;z-index:251769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" filled="f" stroked="f" strokeweight=".5pt">
                <v:textbox>
                  <w:txbxContent>
                    <w:p w14:paraId="5856D0EB" w14:textId="018C0036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FF8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9AE851" wp14:editId="3A7CDF41">
                <wp:simplePos x="0" y="0"/>
                <wp:positionH relativeFrom="margin">
                  <wp:posOffset>5457825</wp:posOffset>
                </wp:positionH>
                <wp:positionV relativeFrom="paragraph">
                  <wp:posOffset>4314825</wp:posOffset>
                </wp:positionV>
                <wp:extent cx="381000" cy="428625"/>
                <wp:effectExtent l="0" t="0" r="0" b="0"/>
                <wp:wrapNone/>
                <wp:docPr id="95" name="Pole tekstow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66A8B" w14:textId="4558D786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AE851" id="Pole tekstowe 95" o:spid="_x0000_s1031" type="#_x0000_t202" style="position:absolute;left:0;text-align:left;margin-left:429.75pt;margin-top:339.75pt;width:30pt;height:33.75pt;z-index:251776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" filled="f" stroked="f" strokeweight=".5pt">
                <v:textbox>
                  <w:txbxContent>
                    <w:p w14:paraId="52866A8B" w14:textId="4558D786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FF8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92CB757" wp14:editId="638D8CE3">
                <wp:simplePos x="0" y="0"/>
                <wp:positionH relativeFrom="page">
                  <wp:posOffset>3724275</wp:posOffset>
                </wp:positionH>
                <wp:positionV relativeFrom="paragraph">
                  <wp:posOffset>4295775</wp:posOffset>
                </wp:positionV>
                <wp:extent cx="381000" cy="428625"/>
                <wp:effectExtent l="0" t="0" r="0" b="0"/>
                <wp:wrapNone/>
                <wp:docPr id="94" name="Pole tekstow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E421E" w14:textId="5A79C443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CB757" id="Pole tekstowe 94" o:spid="_x0000_s1032" type="#_x0000_t202" style="position:absolute;left:0;text-align:left;margin-left:293.25pt;margin-top:338.25pt;width:30pt;height:33.75pt;z-index:251773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" filled="f" stroked="f" strokeweight=".5pt">
                <v:textbox>
                  <w:txbxContent>
                    <w:p w14:paraId="477E421E" w14:textId="5A79C443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FF8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7A50176" wp14:editId="4862DD38">
                <wp:simplePos x="0" y="0"/>
                <wp:positionH relativeFrom="margin">
                  <wp:posOffset>5400675</wp:posOffset>
                </wp:positionH>
                <wp:positionV relativeFrom="paragraph">
                  <wp:posOffset>2162175</wp:posOffset>
                </wp:positionV>
                <wp:extent cx="381000" cy="428625"/>
                <wp:effectExtent l="0" t="0" r="0" b="0"/>
                <wp:wrapNone/>
                <wp:docPr id="93" name="Pole tekstow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09B67" w14:textId="6F9A4414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50176" id="Pole tekstowe 93" o:spid="_x0000_s1033" type="#_x0000_t202" style="position:absolute;left:0;text-align:left;margin-left:425.25pt;margin-top:170.25pt;width:30pt;height:33.75pt;z-index:251771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" filled="f" stroked="f" strokeweight=".5pt">
                <v:textbox>
                  <w:txbxContent>
                    <w:p w14:paraId="21709B67" w14:textId="6F9A4414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FF8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51D3A5B" wp14:editId="13CD97BF">
                <wp:simplePos x="0" y="0"/>
                <wp:positionH relativeFrom="page">
                  <wp:posOffset>6600825</wp:posOffset>
                </wp:positionH>
                <wp:positionV relativeFrom="paragraph">
                  <wp:posOffset>-28575</wp:posOffset>
                </wp:positionV>
                <wp:extent cx="381000" cy="428625"/>
                <wp:effectExtent l="0" t="0" r="0" b="0"/>
                <wp:wrapNone/>
                <wp:docPr id="91" name="Pole tekstow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0C084E" w14:textId="27242363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B2FF8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D3A5B" id="Pole tekstowe 91" o:spid="_x0000_s1034" type="#_x0000_t202" style="position:absolute;left:0;text-align:left;margin-left:519.75pt;margin-top:-2.25pt;width:30pt;height:33.7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" filled="f" stroked="f" strokeweight=".5pt">
                <v:textbox>
                  <w:txbxContent>
                    <w:p w14:paraId="240C084E" w14:textId="27242363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9B2FF8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FF8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AED360" wp14:editId="51432B2A">
                <wp:simplePos x="0" y="0"/>
                <wp:positionH relativeFrom="page">
                  <wp:posOffset>3733800</wp:posOffset>
                </wp:positionH>
                <wp:positionV relativeFrom="paragraph">
                  <wp:posOffset>-36195</wp:posOffset>
                </wp:positionV>
                <wp:extent cx="381000" cy="428625"/>
                <wp:effectExtent l="0" t="0" r="0" b="0"/>
                <wp:wrapNone/>
                <wp:docPr id="90" name="Pole tekstow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88931" w14:textId="77777777" w:rsidR="00491DB2" w:rsidRPr="009B2FF8" w:rsidRDefault="00491DB2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9B2FF8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ED360" id="Pole tekstowe 90" o:spid="_x0000_s1035" type="#_x0000_t202" style="position:absolute;left:0;text-align:left;margin-left:294pt;margin-top:-2.85pt;width:30pt;height:33.75pt;z-index:251765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" filled="f" stroked="f" strokeweight=".5pt">
                <v:textbox>
                  <w:txbxContent>
                    <w:p w14:paraId="23988931" w14:textId="77777777" w:rsidR="00491DB2" w:rsidRPr="009B2FF8" w:rsidRDefault="00491DB2" w:rsidP="009B2FF8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9B2FF8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FF8">
        <w:t xml:space="preserve">Fig. 7. </w:t>
      </w:r>
      <w:r w:rsidR="00BA77AC">
        <w:t xml:space="preserve">Różne typy morfologiczne pirytu i </w:t>
      </w:r>
      <w:proofErr w:type="spellStart"/>
      <w:r w:rsidR="00BA77AC">
        <w:t>framboidów</w:t>
      </w:r>
      <w:proofErr w:type="spellEnd"/>
      <w:r w:rsidR="00BA77AC">
        <w:t xml:space="preserve"> w próbkach pierwotnej skały. </w:t>
      </w:r>
      <w:r w:rsidR="00E55EB6">
        <w:t xml:space="preserve">7a – obraz SE </w:t>
      </w:r>
      <w:proofErr w:type="spellStart"/>
      <w:r w:rsidR="00E55EB6">
        <w:t>framboidów</w:t>
      </w:r>
      <w:proofErr w:type="spellEnd"/>
      <w:r w:rsidR="00E55EB6">
        <w:t xml:space="preserve"> o dużej liczbie dobrze uorganizowanych mikrokryształów; 7b – obocznie występujące: słabo uporządkowane </w:t>
      </w:r>
      <w:proofErr w:type="spellStart"/>
      <w:r w:rsidR="00E55EB6">
        <w:t>framboidy</w:t>
      </w:r>
      <w:proofErr w:type="spellEnd"/>
      <w:r w:rsidR="00E55EB6">
        <w:t xml:space="preserve"> o małej liczbie mikrokryształów, pojedyncze mikrokryształy i </w:t>
      </w:r>
      <w:proofErr w:type="spellStart"/>
      <w:r w:rsidR="00E55EB6">
        <w:t>pirytoedry</w:t>
      </w:r>
      <w:proofErr w:type="spellEnd"/>
      <w:r w:rsidR="00E55EB6">
        <w:t xml:space="preserve"> (obraz BSE); 7 </w:t>
      </w:r>
      <w:proofErr w:type="spellStart"/>
      <w:r w:rsidR="00E55EB6">
        <w:t>c,d</w:t>
      </w:r>
      <w:proofErr w:type="spellEnd"/>
      <w:r w:rsidR="00E55EB6">
        <w:t xml:space="preserve">: fragment </w:t>
      </w:r>
      <w:proofErr w:type="spellStart"/>
      <w:r w:rsidR="00E55EB6">
        <w:t>framboidu</w:t>
      </w:r>
      <w:proofErr w:type="spellEnd"/>
      <w:r w:rsidR="00E55EB6">
        <w:t xml:space="preserve"> o bardzo dobrze uporządkowanej strukturze wewnętrznej zbudowanego z mikrokryształów </w:t>
      </w:r>
      <w:commentRangeStart w:id="42"/>
      <w:proofErr w:type="spellStart"/>
      <w:r w:rsidR="00E55EB6">
        <w:t>oktaedrycznych</w:t>
      </w:r>
      <w:commentRangeEnd w:id="42"/>
      <w:proofErr w:type="spellEnd"/>
      <w:r w:rsidR="000261FA">
        <w:rPr>
          <w:rStyle w:val="Odwoaniedokomentarza"/>
        </w:rPr>
        <w:commentReference w:id="42"/>
      </w:r>
      <w:r w:rsidR="00E55EB6">
        <w:t xml:space="preserve"> (7c – obraz SE, 7d – obraz BSE); 7e – </w:t>
      </w:r>
      <w:proofErr w:type="spellStart"/>
      <w:r w:rsidR="00E55EB6">
        <w:t>framboidy</w:t>
      </w:r>
      <w:proofErr w:type="spellEnd"/>
      <w:r w:rsidR="00E55EB6">
        <w:t xml:space="preserve"> podobne morfologicznie do 7a, średnica ok. 14 µm (obraz BSE); 7f </w:t>
      </w:r>
      <w:r w:rsidR="00815D6F">
        <w:t>–</w:t>
      </w:r>
      <w:r w:rsidR="00E55EB6">
        <w:t xml:space="preserve"> </w:t>
      </w:r>
      <w:r w:rsidR="00815D6F">
        <w:t xml:space="preserve">oboczne występowanie różnych form morfologicznych pirytu: </w:t>
      </w:r>
      <w:proofErr w:type="spellStart"/>
      <w:r w:rsidR="00815D6F">
        <w:t>framboidów</w:t>
      </w:r>
      <w:proofErr w:type="spellEnd"/>
      <w:r w:rsidR="00815D6F">
        <w:t>, rurek</w:t>
      </w:r>
      <w:r w:rsidR="00305B38">
        <w:t xml:space="preserve"> (środkowa część zdjęcia)</w:t>
      </w:r>
      <w:r w:rsidR="00815D6F">
        <w:t xml:space="preserve">, </w:t>
      </w:r>
      <w:proofErr w:type="spellStart"/>
      <w:r w:rsidR="00815D6F">
        <w:t>pirytoedrów</w:t>
      </w:r>
      <w:proofErr w:type="spellEnd"/>
      <w:r w:rsidR="00815D6F">
        <w:t>, nieregularnych skupień mikrokryształów</w:t>
      </w:r>
      <w:r w:rsidR="00305B38">
        <w:t xml:space="preserve"> (obraz BSE).</w:t>
      </w:r>
      <w:r w:rsidR="00DD6E2D">
        <w:br w:type="textWrapping" w:clear="all"/>
      </w:r>
    </w:p>
    <w:p w14:paraId="0BCF2422" w14:textId="3634B34A" w:rsidR="00ED7B4F" w:rsidRPr="00BD6471" w:rsidRDefault="00BD6471" w:rsidP="00BD6471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4"/>
          <w:szCs w:val="24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46463" behindDoc="1" locked="0" layoutInCell="1" allowOverlap="1" wp14:anchorId="3EE291DD" wp14:editId="18DBCD9E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860000" cy="3779520"/>
                <wp:effectExtent l="0" t="0" r="0" b="0"/>
                <wp:wrapNone/>
                <wp:docPr id="66" name="Grup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3779520"/>
                          <a:chOff x="0" y="0"/>
                          <a:chExt cx="5039995" cy="3779520"/>
                        </a:xfrm>
                      </wpg:grpSpPr>
                      <pic:pic xmlns:pic="http://schemas.openxmlformats.org/drawingml/2006/picture">
                        <pic:nvPicPr>
                          <pic:cNvPr id="57" name="Obraz 57" descr="C:\Users\Agata_P\Documents\Magisterka\pierwotna5\p070238.tif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995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Prostokąt 64"/>
                        <wps:cNvSpPr/>
                        <wps:spPr>
                          <a:xfrm>
                            <a:off x="1701478" y="2187615"/>
                            <a:ext cx="713549" cy="5444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C877D95" id="Grupa 66" o:spid="_x0000_s1026" style="position:absolute;margin-left:0;margin-top:.9pt;width:382.7pt;height:297.6pt;z-index:-251670017;mso-position-horizontal:center;mso-position-horizontal-relative:margin;mso-width-relative:margin" coordsize="50399,37795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">
                <v:shape id="Obraz 57" o:spid="_x0000_s1027" type="#_x0000_t75" style="position:absolute;width:50399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">
                  <v:imagedata r:id="rId40" o:title="p070238"/>
                </v:shape>
                <v:rect id="Prostokąt 64" o:spid="_x0000_s1028" style="position:absolute;left:17014;top:21876;width:7136;height:5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" filled="f" strokecolor="#00b0f0" strokeweight="2pt"/>
                <w10:wrap anchorx="margin"/>
              </v:group>
            </w:pict>
          </mc:Fallback>
        </mc:AlternateContent>
      </w:r>
      <w:r w:rsidRPr="00826D9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180340" distB="180340" distL="114300" distR="114300" simplePos="0" relativeHeight="251711488" behindDoc="0" locked="0" layoutInCell="1" allowOverlap="1" wp14:anchorId="1D45F2DA" wp14:editId="436BD454">
            <wp:simplePos x="0" y="0"/>
            <wp:positionH relativeFrom="margin">
              <wp:align>center</wp:align>
            </wp:positionH>
            <wp:positionV relativeFrom="paragraph">
              <wp:posOffset>3834082</wp:posOffset>
            </wp:positionV>
            <wp:extent cx="4860000" cy="3646800"/>
            <wp:effectExtent l="0" t="0" r="0" b="0"/>
            <wp:wrapSquare wrapText="bothSides"/>
            <wp:docPr id="54" name="Obraz 54" descr="C:\Users\Agata_P\Documents\Magisterka\pierwotna7\p07024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gata_P\Documents\Magisterka\pierwotna7\p070248.t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412D" w14:textId="453CD4DC" w:rsidR="00ED7B4F" w:rsidRDefault="00ED7B4F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24D539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4ABFFF0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3104058" w14:textId="11920B7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3D989F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517509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FF24C1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0A7D016" w14:textId="1706E7C9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567193C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D79009C" w14:textId="722A923F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652EDF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6ECB71D" w14:textId="1ECEE46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B174F2" wp14:editId="1ABD819F">
                <wp:simplePos x="0" y="0"/>
                <wp:positionH relativeFrom="column">
                  <wp:posOffset>3187837</wp:posOffset>
                </wp:positionH>
                <wp:positionV relativeFrom="paragraph">
                  <wp:posOffset>155680</wp:posOffset>
                </wp:positionV>
                <wp:extent cx="1071648" cy="1030332"/>
                <wp:effectExtent l="0" t="0" r="14605" b="17780"/>
                <wp:wrapNone/>
                <wp:docPr id="67" name="Prostoką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48" cy="1030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A68DE" id="Prostokąt 67" o:spid="_x0000_s1026" style="position:absolute;margin-left:251pt;margin-top:12.25pt;width:84.4pt;height:81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" filled="f" strokecolor="#00b0f0" strokeweight="2pt"/>
            </w:pict>
          </mc:Fallback>
        </mc:AlternateContent>
      </w:r>
    </w:p>
    <w:p w14:paraId="694D337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783F8DB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D014B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590AA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98259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E560D87" w14:textId="77777777" w:rsidR="002B5FA2" w:rsidRPr="00B1693E" w:rsidRDefault="00BD6471" w:rsidP="00B1693E">
      <w:pPr>
        <w:pStyle w:val="Figpodpis"/>
      </w:pPr>
      <w:r w:rsidRPr="00ED7B4F">
        <w:t>Fig.</w:t>
      </w:r>
      <w:r>
        <w:t xml:space="preserve"> 8. Nagromadzenia PF w próbce skały pierwotnej. Widoczne </w:t>
      </w:r>
      <w:proofErr w:type="spellStart"/>
      <w:r>
        <w:t>framboidy</w:t>
      </w:r>
      <w:proofErr w:type="spellEnd"/>
      <w:r>
        <w:t xml:space="preserve"> o różnej wielkości i liczbie mikrokryształów (</w:t>
      </w:r>
      <w:r>
        <w:rPr>
          <w:i/>
        </w:rPr>
        <w:t xml:space="preserve">niebieskie </w:t>
      </w:r>
      <w:r>
        <w:t>ramki) oraz stopniu organizacji.</w:t>
      </w:r>
      <w:r w:rsidR="00711ADD">
        <w:rPr>
          <w:sz w:val="24"/>
          <w:szCs w:val="24"/>
        </w:rPr>
        <w:br w:type="column"/>
      </w:r>
      <w:r w:rsidR="00830D87" w:rsidRPr="00B1693E"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16AE02" wp14:editId="732261D6">
                <wp:simplePos x="0" y="0"/>
                <wp:positionH relativeFrom="column">
                  <wp:posOffset>4278624</wp:posOffset>
                </wp:positionH>
                <wp:positionV relativeFrom="paragraph">
                  <wp:posOffset>3322540</wp:posOffset>
                </wp:positionV>
                <wp:extent cx="155643" cy="107989"/>
                <wp:effectExtent l="57150" t="38100" r="15875" b="6350"/>
                <wp:wrapNone/>
                <wp:docPr id="87" name="Łącznik prosty ze strzałką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9FB7" id="Łącznik prosty ze strzałką 87" o:spid="_x0000_s1026" type="#_x0000_t32" style="position:absolute;margin-left:336.9pt;margin-top:261.6pt;width:12.25pt;height:8.5pt;rotation:-12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" strokecolor="#00b0f0">
                <v:stroke endarrow="block"/>
              </v:shape>
            </w:pict>
          </mc:Fallback>
        </mc:AlternateContent>
      </w:r>
      <w:r w:rsidR="00830D87" w:rsidRPr="00B1693E"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B729788" wp14:editId="09104DF9">
                <wp:simplePos x="0" y="0"/>
                <wp:positionH relativeFrom="column">
                  <wp:posOffset>1630932</wp:posOffset>
                </wp:positionH>
                <wp:positionV relativeFrom="paragraph">
                  <wp:posOffset>649397</wp:posOffset>
                </wp:positionV>
                <wp:extent cx="155643" cy="107989"/>
                <wp:effectExtent l="57150" t="38100" r="15875" b="6350"/>
                <wp:wrapNone/>
                <wp:docPr id="86" name="Łącznik prosty ze strzałką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47BAC" id="Łącznik prosty ze strzałką 86" o:spid="_x0000_s1026" type="#_x0000_t32" style="position:absolute;margin-left:128.4pt;margin-top:51.15pt;width:12.25pt;height:8.5pt;rotation:-12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" strokecolor="yellow">
                <v:stroke endarrow="block"/>
              </v:shape>
            </w:pict>
          </mc:Fallback>
        </mc:AlternateContent>
      </w:r>
      <w:r w:rsidR="00830D87" w:rsidRPr="00B1693E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CCB9B3E" wp14:editId="518C0D6B">
                <wp:simplePos x="0" y="0"/>
                <wp:positionH relativeFrom="column">
                  <wp:posOffset>4619719</wp:posOffset>
                </wp:positionH>
                <wp:positionV relativeFrom="paragraph">
                  <wp:posOffset>2706493</wp:posOffset>
                </wp:positionV>
                <wp:extent cx="155643" cy="107989"/>
                <wp:effectExtent l="57150" t="38100" r="15875" b="6350"/>
                <wp:wrapNone/>
                <wp:docPr id="85" name="Łącznik prosty ze strzałką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8D922" id="Łącznik prosty ze strzałką 85" o:spid="_x0000_s1026" type="#_x0000_t32" style="position:absolute;margin-left:363.75pt;margin-top:213.1pt;width:12.25pt;height:8.5pt;rotation:-12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" strokecolor="yellow">
                <v:stroke endarrow="block"/>
              </v:shape>
            </w:pict>
          </mc:Fallback>
        </mc:AlternateContent>
      </w:r>
      <w:r w:rsidR="00830D87" w:rsidRPr="00B1693E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45B2CB5" wp14:editId="04EB920C">
                <wp:simplePos x="0" y="0"/>
                <wp:positionH relativeFrom="column">
                  <wp:posOffset>3748300</wp:posOffset>
                </wp:positionH>
                <wp:positionV relativeFrom="paragraph">
                  <wp:posOffset>2436243</wp:posOffset>
                </wp:positionV>
                <wp:extent cx="155643" cy="107989"/>
                <wp:effectExtent l="19050" t="38100" r="15875" b="6350"/>
                <wp:wrapNone/>
                <wp:docPr id="84" name="Łącznik prosty ze strzałką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2A7D5" id="Łącznik prosty ze strzałką 84" o:spid="_x0000_s1026" type="#_x0000_t32" style="position:absolute;margin-left:295.15pt;margin-top:191.85pt;width:12.25pt;height:8.5pt;rotation:-12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" strokecolor="yellow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3D3D18" wp14:editId="5C4E9778">
                <wp:simplePos x="0" y="0"/>
                <wp:positionH relativeFrom="column">
                  <wp:posOffset>1275239</wp:posOffset>
                </wp:positionH>
                <wp:positionV relativeFrom="paragraph">
                  <wp:posOffset>1365252</wp:posOffset>
                </wp:positionV>
                <wp:extent cx="155643" cy="107989"/>
                <wp:effectExtent l="19050" t="38100" r="15875" b="6350"/>
                <wp:wrapNone/>
                <wp:docPr id="83" name="Łącznik prosty ze strzałk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7D544" id="Łącznik prosty ze strzałką 83" o:spid="_x0000_s1026" type="#_x0000_t32" style="position:absolute;margin-left:100.4pt;margin-top:107.5pt;width:12.25pt;height:8.5pt;rotation:-12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" strokecolor="yellow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4D5460" wp14:editId="4E15D0E0">
                <wp:simplePos x="0" y="0"/>
                <wp:positionH relativeFrom="column">
                  <wp:posOffset>1980043</wp:posOffset>
                </wp:positionH>
                <wp:positionV relativeFrom="paragraph">
                  <wp:posOffset>1212135</wp:posOffset>
                </wp:positionV>
                <wp:extent cx="155643" cy="107989"/>
                <wp:effectExtent l="19050" t="38100" r="15875" b="6350"/>
                <wp:wrapNone/>
                <wp:docPr id="82" name="Łącznik prosty ze strzałką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FFD00" id="Łącznik prosty ze strzałką 82" o:spid="_x0000_s1026" type="#_x0000_t32" style="position:absolute;margin-left:155.9pt;margin-top:95.45pt;width:12.25pt;height:8.5pt;rotation:-12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5442F62" wp14:editId="35FB0C00">
                <wp:simplePos x="0" y="0"/>
                <wp:positionH relativeFrom="column">
                  <wp:posOffset>1169498</wp:posOffset>
                </wp:positionH>
                <wp:positionV relativeFrom="paragraph">
                  <wp:posOffset>1202596</wp:posOffset>
                </wp:positionV>
                <wp:extent cx="155643" cy="107989"/>
                <wp:effectExtent l="19050" t="38100" r="15875" b="6350"/>
                <wp:wrapNone/>
                <wp:docPr id="81" name="Łącznik prosty ze strzałką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4E2A" id="Łącznik prosty ze strzałką 81" o:spid="_x0000_s1026" type="#_x0000_t32" style="position:absolute;margin-left:92.1pt;margin-top:94.7pt;width:12.25pt;height:8.5pt;rotation:-12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V6RFQ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6A0B02F" wp14:editId="7B0821AE">
                <wp:simplePos x="0" y="0"/>
                <wp:positionH relativeFrom="column">
                  <wp:posOffset>4028983</wp:posOffset>
                </wp:positionH>
                <wp:positionV relativeFrom="paragraph">
                  <wp:posOffset>2371564</wp:posOffset>
                </wp:positionV>
                <wp:extent cx="155643" cy="107989"/>
                <wp:effectExtent l="19050" t="38100" r="15875" b="6350"/>
                <wp:wrapNone/>
                <wp:docPr id="80" name="Łącznik prosty ze strzałką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F1EA" id="Łącznik prosty ze strzałką 80" o:spid="_x0000_s1026" type="#_x0000_t32" style="position:absolute;margin-left:317.25pt;margin-top:186.75pt;width:12.25pt;height:8.5pt;rotation:-12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4NuEw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8ECF12F" wp14:editId="02010D92">
                <wp:simplePos x="0" y="0"/>
                <wp:positionH relativeFrom="column">
                  <wp:posOffset>2271561</wp:posOffset>
                </wp:positionH>
                <wp:positionV relativeFrom="paragraph">
                  <wp:posOffset>1792244</wp:posOffset>
                </wp:positionV>
                <wp:extent cx="155643" cy="107989"/>
                <wp:effectExtent l="19050" t="38100" r="15875" b="6350"/>
                <wp:wrapNone/>
                <wp:docPr id="79" name="Łącznik prosty ze strzałką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E32B" id="Łącznik prosty ze strzałką 79" o:spid="_x0000_s1026" type="#_x0000_t32" style="position:absolute;margin-left:178.85pt;margin-top:141.1pt;width:12.25pt;height:8.5pt;rotation:-12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ECB68DE" wp14:editId="7D72492A">
                <wp:simplePos x="0" y="0"/>
                <wp:positionH relativeFrom="column">
                  <wp:posOffset>3527675</wp:posOffset>
                </wp:positionH>
                <wp:positionV relativeFrom="paragraph">
                  <wp:posOffset>2980885</wp:posOffset>
                </wp:positionV>
                <wp:extent cx="155643" cy="107989"/>
                <wp:effectExtent l="19050" t="38100" r="15875" b="6350"/>
                <wp:wrapNone/>
                <wp:docPr id="78" name="Łącznik prosty ze strzałką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3BD9" id="Łącznik prosty ze strzałką 78" o:spid="_x0000_s1026" type="#_x0000_t32" style="position:absolute;margin-left:277.75pt;margin-top:234.7pt;width:12.25pt;height:8.5pt;rotation:-12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aZ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97CE96" wp14:editId="246DDA21">
                <wp:simplePos x="0" y="0"/>
                <wp:positionH relativeFrom="column">
                  <wp:posOffset>2243184</wp:posOffset>
                </wp:positionH>
                <wp:positionV relativeFrom="paragraph">
                  <wp:posOffset>2248031</wp:posOffset>
                </wp:positionV>
                <wp:extent cx="155643" cy="107989"/>
                <wp:effectExtent l="19050" t="38100" r="15875" b="635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5E8B" id="Łącznik prosty ze strzałką 77" o:spid="_x0000_s1026" type="#_x0000_t32" style="position:absolute;margin-left:176.65pt;margin-top:177pt;width:12.25pt;height:8.5pt;rotation:-12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iY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B83106" wp14:editId="2555F6F0">
                <wp:simplePos x="0" y="0"/>
                <wp:positionH relativeFrom="column">
                  <wp:posOffset>3180757</wp:posOffset>
                </wp:positionH>
                <wp:positionV relativeFrom="paragraph">
                  <wp:posOffset>2549227</wp:posOffset>
                </wp:positionV>
                <wp:extent cx="155643" cy="107989"/>
                <wp:effectExtent l="0" t="0" r="0" b="0"/>
                <wp:wrapNone/>
                <wp:docPr id="76" name="Łącznik prosty ze strzałką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EAA8" id="Łącznik prosty ze strzałką 76" o:spid="_x0000_s1026" type="#_x0000_t32" style="position:absolute;margin-left:250.45pt;margin-top:200.75pt;width:12.25pt;height:8.5pt;rotation:-12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CA0423D" wp14:editId="6DEF0B95">
                <wp:simplePos x="0" y="0"/>
                <wp:positionH relativeFrom="column">
                  <wp:posOffset>3950838</wp:posOffset>
                </wp:positionH>
                <wp:positionV relativeFrom="paragraph">
                  <wp:posOffset>3002265</wp:posOffset>
                </wp:positionV>
                <wp:extent cx="155643" cy="107989"/>
                <wp:effectExtent l="0" t="0" r="0" b="0"/>
                <wp:wrapNone/>
                <wp:docPr id="75" name="Łącznik prosty ze strzałką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7DF6" id="Łącznik prosty ze strzałką 75" o:spid="_x0000_s1026" type="#_x0000_t32" style="position:absolute;margin-left:311.1pt;margin-top:236.4pt;width:12.25pt;height:8.5pt;rotation:-12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64ED6CA" wp14:editId="069C4E64">
                <wp:simplePos x="0" y="0"/>
                <wp:positionH relativeFrom="column">
                  <wp:posOffset>3581296</wp:posOffset>
                </wp:positionH>
                <wp:positionV relativeFrom="paragraph">
                  <wp:posOffset>2419327</wp:posOffset>
                </wp:positionV>
                <wp:extent cx="155643" cy="107989"/>
                <wp:effectExtent l="0" t="0" r="0" b="0"/>
                <wp:wrapNone/>
                <wp:docPr id="74" name="Łącznik prosty ze strzałką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16AE5" id="Łącznik prosty ze strzałką 74" o:spid="_x0000_s1026" type="#_x0000_t32" style="position:absolute;margin-left:282pt;margin-top:190.5pt;width:12.25pt;height:8.5pt;rotation:-12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40B444" wp14:editId="3577FE2A">
                <wp:simplePos x="0" y="0"/>
                <wp:positionH relativeFrom="column">
                  <wp:posOffset>2802059</wp:posOffset>
                </wp:positionH>
                <wp:positionV relativeFrom="paragraph">
                  <wp:posOffset>476112</wp:posOffset>
                </wp:positionV>
                <wp:extent cx="155643" cy="107989"/>
                <wp:effectExtent l="0" t="0" r="0" b="0"/>
                <wp:wrapNone/>
                <wp:docPr id="73" name="Łącznik prosty ze strzałką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23C3" id="Łącznik prosty ze strzałką 73" o:spid="_x0000_s1026" type="#_x0000_t32" style="position:absolute;margin-left:220.65pt;margin-top:37.5pt;width:12.25pt;height:8.5pt;rotation:-12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Ed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D223F7" wp14:editId="575E4EB3">
                <wp:simplePos x="0" y="0"/>
                <wp:positionH relativeFrom="column">
                  <wp:posOffset>2314474</wp:posOffset>
                </wp:positionH>
                <wp:positionV relativeFrom="paragraph">
                  <wp:posOffset>571625</wp:posOffset>
                </wp:positionV>
                <wp:extent cx="155643" cy="107989"/>
                <wp:effectExtent l="0" t="0" r="0" b="0"/>
                <wp:wrapNone/>
                <wp:docPr id="72" name="Łącznik prosty ze strzałką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A55AE" id="Łącznik prosty ze strzałką 72" o:spid="_x0000_s1026" type="#_x0000_t32" style="position:absolute;margin-left:182.25pt;margin-top:45pt;width:12.25pt;height:8.5pt;rotation:-12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6FB8A90" wp14:editId="57FE00C4">
                <wp:simplePos x="0" y="0"/>
                <wp:positionH relativeFrom="column">
                  <wp:posOffset>1200528</wp:posOffset>
                </wp:positionH>
                <wp:positionV relativeFrom="paragraph">
                  <wp:posOffset>877832</wp:posOffset>
                </wp:positionV>
                <wp:extent cx="155643" cy="107989"/>
                <wp:effectExtent l="0" t="0" r="0" b="0"/>
                <wp:wrapNone/>
                <wp:docPr id="70" name="Łącznik prosty ze strzałką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4E21D" id="Łącznik prosty ze strzałką 70" o:spid="_x0000_s1026" type="#_x0000_t32" style="position:absolute;margin-left:94.55pt;margin-top:69.1pt;width:12.25pt;height:8.5pt;rotation:-12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RfG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 w:rsidRPr="00B1693E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AAC4754" wp14:editId="467053F1">
                <wp:simplePos x="0" y="0"/>
                <wp:positionH relativeFrom="column">
                  <wp:posOffset>1512914</wp:posOffset>
                </wp:positionH>
                <wp:positionV relativeFrom="paragraph">
                  <wp:posOffset>1625883</wp:posOffset>
                </wp:positionV>
                <wp:extent cx="155643" cy="107989"/>
                <wp:effectExtent l="0" t="0" r="0" b="0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7C143" id="Łącznik prosty ze strzałką 69" o:spid="_x0000_s1026" type="#_x0000_t32" style="position:absolute;margin-left:119.15pt;margin-top:128pt;width:12.25pt;height:8.5pt;rotation:-12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" strokecolor="#00b0f0">
                <v:stroke endarrow="block"/>
              </v:shape>
            </w:pict>
          </mc:Fallback>
        </mc:AlternateContent>
      </w:r>
      <w:r w:rsidR="00DC34A9" w:rsidRPr="00B1693E">
        <w:drawing>
          <wp:anchor distT="180340" distB="180340" distL="114300" distR="114300" simplePos="0" relativeHeight="251645438" behindDoc="0" locked="0" layoutInCell="1" allowOverlap="1" wp14:anchorId="75568E6B" wp14:editId="5E511E3D">
            <wp:simplePos x="0" y="0"/>
            <wp:positionH relativeFrom="margin">
              <wp:align>center</wp:align>
            </wp:positionH>
            <wp:positionV relativeFrom="paragraph">
              <wp:posOffset>450</wp:posOffset>
            </wp:positionV>
            <wp:extent cx="5040000" cy="3780000"/>
            <wp:effectExtent l="0" t="0" r="8255" b="0"/>
            <wp:wrapSquare wrapText="bothSides"/>
            <wp:docPr id="60" name="Obraz 60" descr="C:\Users\Agata_P\Documents\Magisterka\pierwotna5\p0702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pierwotna5\p070233.t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DC5" w:rsidRPr="00B1693E">
        <w:t xml:space="preserve">Fig. 9 . Oboczne występowanie różnych form morfologicznych pirytu w próbce skały pierwotnej. Widoczne </w:t>
      </w:r>
      <w:proofErr w:type="spellStart"/>
      <w:r w:rsidR="003D2DC5" w:rsidRPr="00B1693E">
        <w:t>framboidy</w:t>
      </w:r>
      <w:proofErr w:type="spellEnd"/>
      <w:r w:rsidR="003D2DC5" w:rsidRPr="00B1693E">
        <w:t xml:space="preserve"> (żółte strzałki), nieregularne skupienia mikrokryształów (zielone strzałki) i kryształy o pokroju </w:t>
      </w:r>
      <w:proofErr w:type="spellStart"/>
      <w:r w:rsidR="003D2DC5" w:rsidRPr="00B1693E">
        <w:t>pirytoedrycznym</w:t>
      </w:r>
      <w:proofErr w:type="spellEnd"/>
      <w:r w:rsidR="003D2DC5" w:rsidRPr="00B1693E">
        <w:t xml:space="preserve"> (niebieskie strzałki).</w:t>
      </w:r>
      <w:r w:rsidR="002B5FA2" w:rsidRPr="00B1693E">
        <w:t xml:space="preserve"> </w:t>
      </w:r>
    </w:p>
    <w:p w14:paraId="4F6A7CFA" w14:textId="1C4E6780" w:rsidR="002B5FA2" w:rsidRPr="002814F5" w:rsidRDefault="002B5FA2" w:rsidP="00117FAD">
      <w:pPr>
        <w:pStyle w:val="bullet2"/>
      </w:pPr>
      <w:r w:rsidRPr="002814F5">
        <w:t xml:space="preserve">próbki </w:t>
      </w:r>
      <w:proofErr w:type="spellStart"/>
      <w:r w:rsidRPr="002814F5">
        <w:t>poeksperymentalne</w:t>
      </w:r>
      <w:proofErr w:type="spellEnd"/>
    </w:p>
    <w:p w14:paraId="4B6C8715" w14:textId="1D6AF96B" w:rsidR="00AF6262" w:rsidRPr="007051F9" w:rsidRDefault="00AF6262" w:rsidP="00AF626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 xml:space="preserve">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pobranych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piryt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występuje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następujących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formach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morfologicznych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pojedyncze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kryształy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kryształ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zastępujący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glinokrzemianowy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jedno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wystąpienie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II_2_1),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f</w:t>
      </w:r>
      <w:r w:rsidR="00D16857">
        <w:rPr>
          <w:rFonts w:ascii="Times New Roman" w:hAnsi="Times New Roman" w:cs="Times New Roman"/>
          <w:sz w:val="24"/>
          <w:szCs w:val="24"/>
        </w:rPr>
        <w:t>ramboidy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stosunku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liczby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typów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morfologicznych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pirytu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niepoddanej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eksperymentowi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form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występowania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pirytu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użytego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eksperymencie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wypełniacza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mineralnego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jest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więc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niewiele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>. W</w:t>
      </w:r>
      <w:r w:rsidR="00D1685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poeksperymentalnych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występują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również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mniej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bogate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siarkę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opisane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niżej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tym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6857">
        <w:rPr>
          <w:rFonts w:ascii="Times New Roman" w:hAnsi="Times New Roman" w:cs="Times New Roman"/>
          <w:sz w:val="24"/>
          <w:szCs w:val="24"/>
        </w:rPr>
        <w:t>rozdziale</w:t>
      </w:r>
      <w:proofErr w:type="spellEnd"/>
      <w:r w:rsidR="00D16857">
        <w:rPr>
          <w:rFonts w:ascii="Times New Roman" w:hAnsi="Times New Roman" w:cs="Times New Roman"/>
          <w:sz w:val="24"/>
          <w:szCs w:val="24"/>
        </w:rPr>
        <w:t>)</w:t>
      </w:r>
      <w:r w:rsidRPr="007051F9">
        <w:rPr>
          <w:rFonts w:ascii="Times New Roman" w:hAnsi="Times New Roman" w:cs="Times New Roman"/>
          <w:sz w:val="24"/>
          <w:szCs w:val="24"/>
        </w:rPr>
        <w:t>.</w:t>
      </w:r>
    </w:p>
    <w:p w14:paraId="32157B79" w14:textId="39767406" w:rsidR="002814F5" w:rsidRDefault="00806ACC" w:rsidP="002814F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pirytowe zostały znalezione w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1C7C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z 36 przebadanych na SEM próbek po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eksperymencie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geomikrobiologicznym</w:t>
      </w:r>
      <w:proofErr w:type="spellEnd"/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, przy czym w każdej z 13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wzmian</w:t>
      </w:r>
      <w:r w:rsidR="004D3686">
        <w:rPr>
          <w:rFonts w:ascii="Times New Roman" w:hAnsi="Times New Roman" w:cs="Times New Roman"/>
          <w:sz w:val="24"/>
          <w:szCs w:val="24"/>
          <w:lang w:val="pl-PL"/>
        </w:rPr>
        <w:t>kowanych próbek oznaczono po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624243">
        <w:rPr>
          <w:rFonts w:ascii="Times New Roman" w:hAnsi="Times New Roman" w:cs="Times New Roman"/>
          <w:sz w:val="24"/>
          <w:szCs w:val="24"/>
          <w:lang w:val="pl-PL"/>
        </w:rPr>
        <w:t>framboidzie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>. Pomiędzy faktem ich występowania w próbce a wariantem próby, z którego pobrano próbkę, nie zauw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ażono żadnej korelacji (Tab.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4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Jedynie 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odniesieniu do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 xml:space="preserve"> prób abiotycznych z dodatkiem formaliny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(wariant „2”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eksperymentu) można zauważyć, że </w:t>
      </w:r>
      <w:proofErr w:type="spellStart"/>
      <w:r w:rsidR="001B300C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wykryto wyłącznie w tych spośród prób, 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których została dodana siarka elementarna</w:t>
      </w:r>
      <w:r w:rsidR="00C13053">
        <w:rPr>
          <w:rFonts w:ascii="Times New Roman" w:hAnsi="Times New Roman" w:cs="Times New Roman"/>
          <w:sz w:val="24"/>
          <w:szCs w:val="24"/>
          <w:lang w:val="pl-PL"/>
        </w:rPr>
        <w:t xml:space="preserve"> (por. Tab. 3)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. Ze względu na stosunkowo małą liczbę przebadanych próbek (wo</w:t>
      </w:r>
      <w:r w:rsidR="00896608">
        <w:rPr>
          <w:rFonts w:ascii="Times New Roman" w:hAnsi="Times New Roman" w:cs="Times New Roman"/>
          <w:sz w:val="24"/>
          <w:szCs w:val="24"/>
          <w:lang w:val="pl-PL"/>
        </w:rPr>
        <w:t>bec objętości cylindrów) i dość niską skuteczność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zastosowanej procedury wykrywania </w:t>
      </w:r>
      <w:proofErr w:type="spellStart"/>
      <w:r w:rsidR="001B300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(por. rozdział 5), nie jest to, jak s</w:t>
      </w:r>
      <w:r w:rsidR="002814F5">
        <w:rPr>
          <w:rFonts w:ascii="Times New Roman" w:hAnsi="Times New Roman" w:cs="Times New Roman"/>
          <w:sz w:val="24"/>
          <w:szCs w:val="24"/>
          <w:lang w:val="pl-PL"/>
        </w:rPr>
        <w:t xml:space="preserve">ię zdaje, zależność korelacyjna. </w:t>
      </w:r>
    </w:p>
    <w:p w14:paraId="1DDC2CEB" w14:textId="7C9E6C02" w:rsidR="002814F5" w:rsidRPr="00806ACC" w:rsidRDefault="002814F5" w:rsidP="002814F5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odróżnieniu od populacji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pirytowych oznaczonej skale użytej jako wypełniacz mineralny, wśród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odnalezionych w próbkach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44E96">
        <w:rPr>
          <w:rFonts w:ascii="Times New Roman" w:hAnsi="Times New Roman" w:cs="Times New Roman"/>
          <w:sz w:val="24"/>
          <w:szCs w:val="24"/>
          <w:lang w:val="pl-PL"/>
        </w:rPr>
        <w:t xml:space="preserve">(Fig. 10)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nie zauważono dużego zróżnicowania morfologicznego. </w:t>
      </w:r>
    </w:p>
    <w:p w14:paraId="626F816A" w14:textId="433446FE" w:rsidR="00806ACC" w:rsidRPr="00F34F82" w:rsidRDefault="00F34F82" w:rsidP="00B1693E">
      <w:pPr>
        <w:pStyle w:val="Tabpodpis"/>
        <w:jc w:val="center"/>
      </w:pPr>
      <w:r>
        <w:t>Tab.</w:t>
      </w:r>
      <w:r w:rsidRPr="00F34F82">
        <w:t xml:space="preserve"> 4</w:t>
      </w:r>
      <w:r w:rsidR="00806ACC" w:rsidRPr="00F34F82">
        <w:t xml:space="preserve">. Udokumentowane występowanie PF w próbkach wypełniacza mineralnego przebadanych na </w:t>
      </w:r>
      <w:commentRangeStart w:id="43"/>
      <w:commentRangeStart w:id="44"/>
      <w:r w:rsidR="00806ACC" w:rsidRPr="00F34F82">
        <w:t>SEM</w:t>
      </w:r>
      <w:commentRangeEnd w:id="43"/>
      <w:r w:rsidR="00832020">
        <w:rPr>
          <w:rStyle w:val="Odwoaniedokomentarza"/>
        </w:rPr>
        <w:commentReference w:id="43"/>
      </w:r>
      <w:commentRangeEnd w:id="44"/>
      <w:r w:rsidR="006F3AF8">
        <w:rPr>
          <w:rStyle w:val="Odwoaniedokomentarza"/>
        </w:rPr>
        <w:commentReference w:id="44"/>
      </w:r>
      <w:r w:rsidR="00806ACC" w:rsidRPr="00F34F82">
        <w:t>.</w:t>
      </w:r>
    </w:p>
    <w:tbl>
      <w:tblPr>
        <w:tblpPr w:leftFromText="2835" w:rightFromText="2835" w:bottomFromText="340" w:vertAnchor="text" w:tblpXSpec="center" w:tblpY="1"/>
        <w:tblOverlap w:val="never"/>
        <w:tblW w:w="4084" w:type="dxa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3"/>
        <w:gridCol w:w="114"/>
        <w:gridCol w:w="319"/>
        <w:gridCol w:w="78"/>
        <w:gridCol w:w="277"/>
        <w:gridCol w:w="120"/>
        <w:gridCol w:w="397"/>
        <w:gridCol w:w="148"/>
        <w:gridCol w:w="249"/>
        <w:gridCol w:w="54"/>
        <w:gridCol w:w="343"/>
        <w:gridCol w:w="142"/>
        <w:gridCol w:w="255"/>
        <w:gridCol w:w="397"/>
        <w:gridCol w:w="11"/>
        <w:gridCol w:w="303"/>
        <w:gridCol w:w="83"/>
        <w:gridCol w:w="207"/>
        <w:gridCol w:w="190"/>
        <w:gridCol w:w="114"/>
      </w:tblGrid>
      <w:tr w:rsidR="006F3AF8" w:rsidRPr="007051F9" w14:paraId="7F543D17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C4BC0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1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186EA121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19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67282C34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19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34B018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41198FA2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B89A48" w14:textId="77777777" w:rsidR="00806ACC" w:rsidRPr="007051F9" w:rsidRDefault="00806ACC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E03B0F9" w14:textId="498B8A4F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EA8FAC0" w14:textId="7F64BE26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73A87DB9" w14:textId="1786406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1EC2A94" w14:textId="44F6C4C0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2A39B7" w14:textId="5765C3EE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7AF52C65" w14:textId="24988A57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397" w:type="dxa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AB515E7" w14:textId="3CD441F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397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0161876" w14:textId="40A45345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B51CAA" w14:textId="47DB940D" w:rsidR="00806ACC" w:rsidRPr="007051F9" w:rsidRDefault="00832020" w:rsidP="00D34B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55A616C2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CA8143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71C5E1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651951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02D1177B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7E7CC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186003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1CC31C9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D9CB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E0C3C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C2CFA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5F61BEB3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C3F46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7B8505A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9362AB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E11628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BFEC4A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7CAA68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462CEB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A2697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B4487B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4D592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0AECF55A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3DDC63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E095EF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88C9AF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0521FE4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3B525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8E90263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4E0D87C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81EA1C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3129E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B208DC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94198E7" w14:textId="77777777" w:rsidTr="00D34B12">
        <w:trPr>
          <w:gridAfter w:val="1"/>
          <w:wAfter w:w="114" w:type="dxa"/>
          <w:trHeight w:val="300"/>
        </w:trPr>
        <w:tc>
          <w:tcPr>
            <w:tcW w:w="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F8D252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commentRangeStart w:id="45"/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  <w:commentRangeEnd w:id="45"/>
            <w:r w:rsidR="00EF7E27">
              <w:rPr>
                <w:rStyle w:val="Odwoaniedokomentarza"/>
              </w:rPr>
              <w:commentReference w:id="45"/>
            </w: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4D84B5A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CF75EB" w14:textId="1F6C39A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69EB7104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85B8C9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B2CF9B6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47747CD4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E5B65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9903172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BC5AB18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4B72AA1" w14:textId="77777777" w:rsidTr="00D34B12">
        <w:trPr>
          <w:gridAfter w:val="4"/>
          <w:wAfter w:w="594" w:type="dxa"/>
          <w:trHeight w:val="300"/>
        </w:trPr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93A00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433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6ED24F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5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86E927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665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AB6FD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03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ED2EBD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48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2700FE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663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A5E0589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0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073CE0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1F22D9D" w14:textId="77777777" w:rsidTr="00D34B12">
        <w:trPr>
          <w:trHeight w:val="300"/>
        </w:trPr>
        <w:tc>
          <w:tcPr>
            <w:tcW w:w="3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1EB2061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3383" w:type="dxa"/>
            <w:gridSpan w:val="16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46046D" w14:textId="77777777" w:rsidR="00806ACC" w:rsidRPr="007051F9" w:rsidRDefault="001C3549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próbki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, 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których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znaleziono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r w:rsidR="00806ACC"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PF</w:t>
            </w:r>
          </w:p>
        </w:tc>
        <w:tc>
          <w:tcPr>
            <w:tcW w:w="304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D24A59C" w14:textId="77777777" w:rsidR="00806ACC" w:rsidRPr="007051F9" w:rsidRDefault="00806ACC" w:rsidP="00D34B1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</w:tr>
    </w:tbl>
    <w:p w14:paraId="76BD550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1A87F3A" w14:textId="525AA2B0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7833631" w14:textId="7581E5A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1D1E01D" w14:textId="00BA5E1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108B39D0" wp14:editId="6901F442">
                <wp:simplePos x="0" y="0"/>
                <wp:positionH relativeFrom="margin">
                  <wp:posOffset>-635</wp:posOffset>
                </wp:positionH>
                <wp:positionV relativeFrom="paragraph">
                  <wp:posOffset>68531</wp:posOffset>
                </wp:positionV>
                <wp:extent cx="5716270" cy="4297045"/>
                <wp:effectExtent l="0" t="0" r="0" b="8255"/>
                <wp:wrapNone/>
                <wp:docPr id="103" name="Grupa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7045"/>
                          <a:chOff x="0" y="0"/>
                          <a:chExt cx="5716270" cy="4297045"/>
                        </a:xfrm>
                      </wpg:grpSpPr>
                      <wpg:grpSp>
                        <wpg:cNvPr id="97" name="Grupa 97"/>
                        <wpg:cNvGrpSpPr/>
                        <wpg:grpSpPr>
                          <a:xfrm>
                            <a:off x="0" y="0"/>
                            <a:ext cx="5716270" cy="4297045"/>
                            <a:chOff x="0" y="0"/>
                            <a:chExt cx="5717359" cy="4296328"/>
                          </a:xfrm>
                        </wpg:grpSpPr>
                        <pic:pic xmlns:pic="http://schemas.openxmlformats.org/drawingml/2006/picture">
                          <pic:nvPicPr>
                            <pic:cNvPr id="23" name="Obraz 23" descr="C:\Users\Agata_P\Documents\Magisterka\I_1_1\p22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Obraz 22" descr="C:\Users\Agata_P\Documents\Magisterka\I_3_1\p16_2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0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Obraz 25" descr="C:\Users\Agata_P\Documents\Magisterka\I_1_3\p1601_0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3363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Obraz 24" descr="C:\Users\Agata_P\Documents\Magisterka\II_1_1\p260110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2163363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99" name="Pole tekstowe 99"/>
                        <wps:cNvSpPr txBox="1"/>
                        <wps:spPr>
                          <a:xfrm>
                            <a:off x="2187615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7ADE11" w14:textId="16743648" w:rsidR="00491DB2" w:rsidRPr="00923DDE" w:rsidRDefault="00491DB2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Pole tekstowe 100"/>
                        <wps:cNvSpPr txBox="1"/>
                        <wps:spPr>
                          <a:xfrm>
                            <a:off x="5058137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502E94" w14:textId="30EC6186" w:rsidR="00491DB2" w:rsidRPr="00923DDE" w:rsidRDefault="00491DB2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Pole tekstowe 101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9E0366" w14:textId="2F5C6C0F" w:rsidR="00491DB2" w:rsidRPr="00923DDE" w:rsidRDefault="00491DB2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Pole tekstowe 102"/>
                        <wps:cNvSpPr txBox="1"/>
                        <wps:spPr>
                          <a:xfrm>
                            <a:off x="5058137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E4606" w14:textId="04A8890C" w:rsidR="00491DB2" w:rsidRPr="00923DDE" w:rsidRDefault="00491DB2" w:rsidP="00D872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B39D0" id="Grupa 103" o:spid="_x0000_s1036" style="position:absolute;left:0;text-align:left;margin-left:-.05pt;margin-top:5.4pt;width:450.1pt;height:338.35pt;z-index:251801600;mso-position-horizontal-relative:margin" coordsize="57162,4297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VVZmZ3d4iI&#10;mZmqqru7REQzMyMjzMzd3e7u//8AAB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VVmZnd3iIiZ&#10;maqqu7tERDMzIyPMzN3d7u7//wAAE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UmNjQkIxMSEhEBAAAHNzhIScnK2te3ulpYyMjIyUlHNzWlpaWkpKY2NaWmtrOjpzczo6&#10;Y2MpKSkpUlIhITExISEQECEhEBAICDo6KSk6OoyMjIyMjAAAEBAZGQAApaWUlEpKra21tbW1tbW1&#10;tcXFzs7Ozs7OpaXOzt7e7+/e3t7e9/fm5vf3///v7+/v5ubOzt7e7+/e3s7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JSY2NCQjExISEQEAAAc3OEhJycra17e5ycnJyMjJSUa2tjY1paSkpjY1paa2sxMXNzUlJr&#10;aykpMTFKShkZOjoICCkpGRkpKRkZSkoZGUJClJSEhIyMCAgAAAgIEBCcnK2tSkqtrb29paW1tb29&#10;xcXOzq2tzs6cnK2t3t7e3t7epaXe3u/v9/f39/f39/f39+bm3t61td7ezs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ECEhMTFCQlJSY2Nzc4SEnJytrb29zs57&#10;e2tre3tra2trUlJaWmtre3tzc87OhISMjN7ea2uEhK2tMTFCQrW1vb3m5t7e9/fv70JCtbX//+/v&#10;xcXOzkpKra2lpZycSkqEhFJSSkqUlJycc3O1tTo6vb3v787OISExMc7OKSkpKRkZGRkZGSEhCAgh&#10;Ia2t9/fe3t7eAAAQEAAAGRkICK2tKSkI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QISExMUJCUlJjY3NzhIScnK2tvb3Oznt7&#10;Y2N7e3Nza2tSUmNja2uEhGtrzs57e4SE3t5SUpSUpaU6OjExtbW9ve/v5ubm5vf3QkK1tff33t7F&#10;xcXFUlKlpaWljIxaWpSUUlJCQqWlnJxjY6WlMTGtrff35uYxMSkptbUQECkpISEhISEhGRkQECkp&#10;paX3997e5uYQEAgICAgICBAQjIwxMTE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VVmZoiId3eZmaqqu7vMzP//7u7d3UREMzMAACIi&#10;E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VWZmiIh3d5mZqqq7u8zM///u7t3dREQzMwAAIiIQ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">
                <v:group id="Grupa 97" o:spid="_x0000_s1037" style="position:absolute;width:57162;height:42970" coordsize="57173,4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Obraz 23" o:spid="_x0000_s1038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">
                    <v:imagedata r:id="rId47" o:title="p220104"/>
                  </v:shape>
                  <v:shape id="Obraz 22" o:spid="_x0000_s1039" type="#_x0000_t75" style="position:absolute;left:28738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">
                    <v:imagedata r:id="rId48" o:title="p16_22"/>
                  </v:shape>
                  <v:shape id="Obraz 25" o:spid="_x0000_s1040" type="#_x0000_t75" style="position:absolute;top:21633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">
                    <v:imagedata r:id="rId49" o:title="p1601_02"/>
                  </v:shape>
                  <v:shape id="Obraz 24" o:spid="_x0000_s1041" type="#_x0000_t75" style="position:absolute;left:28738;top:21633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">
                    <v:imagedata r:id="rId50" o:title="p260110"/>
                  </v:shape>
                </v:group>
                <v:shape id="Pole tekstowe 99" o:spid="_x0000_s1042" type="#_x0000_t202" style="position:absolute;left:21876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" fillcolor="white [3201]" strokeweight=".5pt">
                  <v:textbox>
                    <w:txbxContent>
                      <w:p w14:paraId="6B7ADE11" w14:textId="16743648" w:rsidR="00491DB2" w:rsidRPr="00923DDE" w:rsidRDefault="00491DB2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I_1_1</w:t>
                        </w:r>
                      </w:p>
                    </w:txbxContent>
                  </v:textbox>
                </v:shape>
                <v:shape id="Pole tekstowe 100" o:spid="_x0000_s1043" type="#_x0000_t202" style="position:absolute;left:50581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14:paraId="12502E94" w14:textId="30EC6186" w:rsidR="00491DB2" w:rsidRPr="00923DDE" w:rsidRDefault="00491DB2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v:shape id="Pole tekstowe 101" o:spid="_x0000_s1044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14:paraId="5A9E0366" w14:textId="2F5C6C0F" w:rsidR="00491DB2" w:rsidRPr="00923DDE" w:rsidRDefault="00491DB2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_3</w:t>
                        </w:r>
                      </w:p>
                    </w:txbxContent>
                  </v:textbox>
                </v:shape>
                <v:shape id="Pole tekstowe 102" o:spid="_x0000_s1045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14:paraId="0ECE4606" w14:textId="04A8890C" w:rsidR="00491DB2" w:rsidRPr="00923DDE" w:rsidRDefault="00491DB2" w:rsidP="00D872BB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E6CB2A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F656BF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DE82ED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E0F2C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600240" w14:textId="51D778E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C022F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67384A" w14:textId="35049144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EE73AF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F09E58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5A223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87D8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7F53119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810A117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82265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11DFCA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FD0854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7B55BAD" w14:textId="002ECEC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E6B18D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A19F9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F00E4E1" w14:textId="0F1A6C1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5C100DC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95373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67D9A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19F894" w14:textId="456B9E2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6995AD6" w14:textId="515BC03C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F0029E3" w14:textId="77777777" w:rsidR="0085549E" w:rsidRDefault="0085549E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E58310" w14:textId="1F6E214C" w:rsidR="00D36F08" w:rsidRPr="007051F9" w:rsidRDefault="00FD1DD2" w:rsidP="00D34B12">
      <w:pPr>
        <w:pStyle w:val="Figpodpis"/>
        <w:rPr>
          <w:sz w:val="24"/>
          <w:szCs w:val="24"/>
        </w:rPr>
      </w:pPr>
      <w:r>
        <w:t xml:space="preserve">Fig. 10. </w:t>
      </w:r>
      <w:proofErr w:type="spellStart"/>
      <w:r>
        <w:t>Framboidy</w:t>
      </w:r>
      <w:proofErr w:type="spellEnd"/>
      <w:r>
        <w:t xml:space="preserve"> </w:t>
      </w:r>
      <w:proofErr w:type="spellStart"/>
      <w:r>
        <w:t>pirytowe</w:t>
      </w:r>
      <w:proofErr w:type="spellEnd"/>
      <w:r>
        <w:t xml:space="preserve"> </w:t>
      </w:r>
      <w:proofErr w:type="spellStart"/>
      <w:r>
        <w:t>oznaczone</w:t>
      </w:r>
      <w:proofErr w:type="spellEnd"/>
      <w:r>
        <w:t xml:space="preserve"> w </w:t>
      </w:r>
      <w:proofErr w:type="spellStart"/>
      <w:r>
        <w:t>próbkach</w:t>
      </w:r>
      <w:proofErr w:type="spellEnd"/>
      <w:r w:rsidR="00D872BB">
        <w:t xml:space="preserve"> </w:t>
      </w:r>
      <w:proofErr w:type="spellStart"/>
      <w:r w:rsidR="00D872BB">
        <w:t>poeksperymentalnych</w:t>
      </w:r>
      <w:proofErr w:type="spellEnd"/>
      <w:r w:rsidR="00D872BB">
        <w:t xml:space="preserve"> </w:t>
      </w:r>
      <w:r w:rsidR="002952AF">
        <w:t xml:space="preserve">(cd. </w:t>
      </w:r>
      <w:proofErr w:type="spellStart"/>
      <w:r w:rsidR="002952AF">
        <w:t>na</w:t>
      </w:r>
      <w:proofErr w:type="spellEnd"/>
      <w:r w:rsidR="002952AF">
        <w:t xml:space="preserve"> </w:t>
      </w:r>
      <w:proofErr w:type="spellStart"/>
      <w:r w:rsidR="002952AF">
        <w:t>kolejnej</w:t>
      </w:r>
      <w:proofErr w:type="spellEnd"/>
      <w:r w:rsidR="002952AF">
        <w:t xml:space="preserve"> </w:t>
      </w:r>
      <w:proofErr w:type="spellStart"/>
      <w:r w:rsidR="002952AF">
        <w:t>stronie</w:t>
      </w:r>
      <w:proofErr w:type="spellEnd"/>
      <w:r w:rsidR="002952AF">
        <w:t>).</w:t>
      </w:r>
    </w:p>
    <w:p w14:paraId="241923A4" w14:textId="2A3E695D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6845D54" w14:textId="4DE6A608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CD073B" w14:textId="27A9B197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9ADD046" w14:textId="340EC4D9" w:rsidR="00D872BB" w:rsidRDefault="001B7ED2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43388" behindDoc="0" locked="0" layoutInCell="1" allowOverlap="1" wp14:anchorId="4CD3772D" wp14:editId="047ED5E4">
                <wp:simplePos x="0" y="0"/>
                <wp:positionH relativeFrom="column">
                  <wp:posOffset>2540</wp:posOffset>
                </wp:positionH>
                <wp:positionV relativeFrom="paragraph">
                  <wp:posOffset>172720</wp:posOffset>
                </wp:positionV>
                <wp:extent cx="5713095" cy="6472555"/>
                <wp:effectExtent l="0" t="0" r="1905" b="4445"/>
                <wp:wrapNone/>
                <wp:docPr id="110" name="Grupa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6472555"/>
                          <a:chOff x="0" y="0"/>
                          <a:chExt cx="5713200" cy="6472800"/>
                        </a:xfrm>
                      </wpg:grpSpPr>
                      <wpg:grpSp>
                        <wpg:cNvPr id="98" name="Grupa 98"/>
                        <wpg:cNvGrpSpPr/>
                        <wpg:grpSpPr>
                          <a:xfrm>
                            <a:off x="0" y="0"/>
                            <a:ext cx="5713200" cy="6472800"/>
                            <a:chOff x="0" y="0"/>
                            <a:chExt cx="5714051" cy="6473471"/>
                          </a:xfrm>
                        </wpg:grpSpPr>
                        <pic:pic xmlns:pic="http://schemas.openxmlformats.org/drawingml/2006/picture">
                          <pic:nvPicPr>
                            <pic:cNvPr id="27" name="Obraz 27" descr="C:\Users\Agata_P\Documents\Magisterka\III_1_2\p10_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" name="Obraz 26" descr="C:\Users\Agata_P\Documents\Magisterka\III_2_2\p27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Obraz 7" descr="C:\Users\Agata_P\Documents\Magisterka\III_3_3\p10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Obraz 8" descr="C:\Users\Agata_P\Documents\Magisterka\IV_1_1\p10_11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Obraz 9" descr="C:\Users\Agata_P\Documents\Magisterka\IV_3_1\p16_2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Obraz 10" descr="C:\Users\Agata_P\Documents\Magisterka\IV_2_2\p26010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4" name="Pole tekstowe 104"/>
                        <wps:cNvSpPr txBox="1"/>
                        <wps:spPr>
                          <a:xfrm>
                            <a:off x="2187615" y="23149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8E62D1" w14:textId="78195053" w:rsidR="00491DB2" w:rsidRPr="00923DDE" w:rsidRDefault="00491DB2" w:rsidP="00EE0C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Pole tekstowe 105"/>
                        <wps:cNvSpPr txBox="1"/>
                        <wps:spPr>
                          <a:xfrm>
                            <a:off x="5058136" y="23149"/>
                            <a:ext cx="624840" cy="33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77429" w14:textId="5674124F" w:rsidR="00491DB2" w:rsidRPr="00923DDE" w:rsidRDefault="00491DB2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Pole tekstowe 106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79A319" w14:textId="084BDEFA" w:rsidR="00491DB2" w:rsidRPr="00923DDE" w:rsidRDefault="00491DB2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Pole tekstowe 107"/>
                        <wps:cNvSpPr txBox="1"/>
                        <wps:spPr>
                          <a:xfrm>
                            <a:off x="5058136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BF8B23" w14:textId="516A8DBD" w:rsidR="00491DB2" w:rsidRPr="00923DDE" w:rsidRDefault="00491DB2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Pole tekstowe 108"/>
                        <wps:cNvSpPr txBox="1"/>
                        <wps:spPr>
                          <a:xfrm>
                            <a:off x="2187615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D0939B" w14:textId="48E8EE21" w:rsidR="00491DB2" w:rsidRPr="00923DDE" w:rsidRDefault="00491DB2" w:rsidP="00F317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Pole tekstowe 109"/>
                        <wps:cNvSpPr txBox="1"/>
                        <wps:spPr>
                          <a:xfrm>
                            <a:off x="5058136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14168E" w14:textId="446CFB8A" w:rsidR="00491DB2" w:rsidRPr="00923DDE" w:rsidRDefault="00491DB2" w:rsidP="008554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3772D" id="Grupa 110" o:spid="_x0000_s1046" style="position:absolute;left:0;text-align:left;margin-left:.2pt;margin-top:13.6pt;width:449.85pt;height:509.65pt;z-index:251643388" coordsize="57132,6472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Y1JSQkJzczExISGEhJycra29vRAQAADOztbWzs7Fxc7OxcW1tYyMra29vYyMnJyUlK2t&#10;lJScnKWljIy1tcXFzs6MjHt75uaUlO/vhIR7e+bmhITm5mtra2t7e2trzs5SUkpKQkJKSkJCISFa&#10;WlJSUlIZGRkZSkoZGSkpMTE6Ojo6KSkQEHNzEBAICAgISkoQEAAA/////zo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NjUlJCQnNzMTEhIYSEnJytrb29EBAAAM7O3t7W1sXFtbXFxbW1lJStra2tjIylpa2tpaWM&#10;jIyMpaWUlKWlvb3OzpSUe3vm5qWlvb17e3t77+97e729a2tjY3Nzc3PW1lpaUlI6OkpKOjopKVJS&#10;Y2NaWhkZKSlKShkZKSkxMTo6QkIxMRAQQkIICAAAEBA6OikpEBD//+bmEB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RE&#10;MzNVVWZmAAAiIhERd3eIiJmZqqq7u8zM3d3u7v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EQz&#10;M1VVZmYAACIiERF3d4iImZmqqru7zMzd3e7u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zMiIhERREQAAFVVZmZ3&#10;d4iImZmqqru7zMzd3f//7+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MyIiERFERAAAVVVmZnd3&#10;iIiZmaqqu7vMzN3d///v7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Zmd3dVVUREMzMiIoiImZkREaqqu7vMzN3dAADv7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mZ3d1VVREQzMyIiiIiZmRERqqq7u8zM3d0AAO/v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zMiIkREEREAAFVVZmZ3&#10;d4iImZmqqru7zMzd3e7u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MyIiREQREQAAVVVmZnd3&#10;iIiZmaqqu7vMzN3d7u7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jY1JSc3NCQjExISGEhJycEBAAAK2tvb3Ozt7e7+///+bmzs7//+/vxcXv797e1tb395ycxcW1&#10;tYSEra2UlISEY2OUlJSUe3ucnFpaUlKlpWtr3t7m5qWltbXW1r29paWlpbW19/fOzubmjIzW1t7e&#10;nJyMjGtrUlJKSkpKSkpSUkJCOjoZGSkpQkIQEAgIOjoZGRAQEBAhIQAAEBAAACEhOjoAAEJCc3NK&#10;S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NjUlJzc0JCMTEhIYSEnJwQEAAAra29vc7O3t7v7/f35ubOzvf39/fFxff3zs7W1u/vra29vbW1&#10;lJS1tYSEc3NjY5SUlJR7e62tUlJjY62tY2Pv7/f3vb2lpdbWvb2cnJyctbXv7729zs6EhMXFxcWc&#10;nIyMa2taWlJSSkpKSlpaMTFCQhkZMTE6OggIKSkpKSkpAAAICCkpAAAhIQgIISE6OggIOjpCQjo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">
                <v:group id="Grupa 98" o:spid="_x0000_s1047" style="position:absolute;width:57132;height:64728" coordsize="57140,6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Obraz 27" o:spid="_x0000_s1048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">
                    <v:imagedata r:id="rId57" o:title="p10_04"/>
                  </v:shape>
                  <v:shape id="Obraz 26" o:spid="_x0000_s1049" type="#_x0000_t75" style="position:absolute;left:287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">
                    <v:imagedata r:id="rId58" o:title="p270104"/>
                  </v:shape>
                  <v:shape id="Obraz 7" o:spid="_x0000_s1050" type="#_x0000_t75" style="position:absolute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">
                    <v:imagedata r:id="rId59" o:title="p10_16"/>
                  </v:shape>
                  <v:shape id="Obraz 8" o:spid="_x0000_s1051" type="#_x0000_t75" style="position:absolute;left:28705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">
                    <v:imagedata r:id="rId60" o:title="p10_11"/>
                  </v:shape>
                  <v:shape id="Obraz 9" o:spid="_x0000_s1052" type="#_x0000_t75" style="position:absolute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">
                    <v:imagedata r:id="rId61" o:title="p16_23"/>
                  </v:shape>
                  <v:shape id="Obraz 10" o:spid="_x0000_s1053" type="#_x0000_t75" style="position:absolute;left:28705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">
                    <v:imagedata r:id="rId62" o:title="p260106"/>
                  </v:shape>
                </v:group>
                <v:shape id="Pole tekstowe 104" o:spid="_x0000_s1054" type="#_x0000_t202" style="position:absolute;left:21876;top:231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lSwAAAANwAAAAPAAAAZHJzL2Rvd25yZXYueG1sRE9NawIx&#10;EL0X+h/CFHqr2ZYi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YDyJUsAAAADcAAAADwAAAAAA&#10;AAAAAAAAAAAHAgAAZHJzL2Rvd25yZXYueG1sUEsFBgAAAAADAAMAtwAAAPQCAAAAAA==&#10;" fillcolor="white [3201]" strokeweight=".5pt">
                  <v:textbox>
                    <w:txbxContent>
                      <w:p w14:paraId="168E62D1" w14:textId="78195053" w:rsidR="00491DB2" w:rsidRPr="00923DDE" w:rsidRDefault="00491DB2" w:rsidP="00EE0CE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_2</w:t>
                        </w:r>
                      </w:p>
                    </w:txbxContent>
                  </v:textbox>
                </v:shape>
                <v:shape id="Pole tekstowe 105" o:spid="_x0000_s1055" type="#_x0000_t202" style="position:absolute;left:50581;top:231;width:6248;height:3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zJ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D3AsycAAAADcAAAADwAAAAAA&#10;AAAAAAAAAAAHAgAAZHJzL2Rvd25yZXYueG1sUEsFBgAAAAADAAMAtwAAAPQCAAAAAA==&#10;" fillcolor="white [3201]" strokeweight=".5pt">
                  <v:textbox>
                    <w:txbxContent>
                      <w:p w14:paraId="4EB77429" w14:textId="5674124F" w:rsidR="00491DB2" w:rsidRPr="00923DDE" w:rsidRDefault="00491DB2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  <v:shape id="Pole tekstowe 106" o:spid="_x0000_s1056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" fillcolor="white [3201]" strokeweight=".5pt">
                  <v:textbox>
                    <w:txbxContent>
                      <w:p w14:paraId="3A79A319" w14:textId="084BDEFA" w:rsidR="00491DB2" w:rsidRPr="00923DDE" w:rsidRDefault="00491DB2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v:shape id="Pole tekstowe 107" o:spid="_x0000_s1057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14:paraId="32BF8B23" w14:textId="516A8DBD" w:rsidR="00491DB2" w:rsidRPr="00923DDE" w:rsidRDefault="00491DB2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1_1</w:t>
                        </w:r>
                      </w:p>
                    </w:txbxContent>
                  </v:textbox>
                </v:shape>
                <v:shape id="Pole tekstowe 108" o:spid="_x0000_s1058" type="#_x0000_t202" style="position:absolute;left:21876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14:paraId="78D0939B" w14:textId="48E8EE21" w:rsidR="00491DB2" w:rsidRPr="00923DDE" w:rsidRDefault="00491DB2" w:rsidP="00F3175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3_1</w:t>
                        </w:r>
                      </w:p>
                    </w:txbxContent>
                  </v:textbox>
                </v:shape>
                <v:shape id="Pole tekstowe 109" o:spid="_x0000_s1059" type="#_x0000_t202" style="position:absolute;left:50581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14:paraId="6014168E" w14:textId="446CFB8A" w:rsidR="00491DB2" w:rsidRPr="00923DDE" w:rsidRDefault="00491DB2" w:rsidP="0085549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B8F450" w14:textId="0F2A7624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38BBE4B" w14:textId="644C1138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E32B6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66B3D8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9727E3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D72A6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0B39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EC413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DA613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FE16A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9463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A0FA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E2CB41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055B6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7405E45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061A56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8FD23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0FDE1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C017BF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5FB487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0E7C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CA7ED1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96875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DDA8D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DB5B6A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86E83DB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85544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A30530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FEC5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F06178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E98B7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E1A57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D114B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0EBDE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F76898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8C096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5CBA67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5B245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574B0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0AD87B" w14:textId="7D5198B9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E18BFB" w14:textId="3F6D0682" w:rsidR="00B931C5" w:rsidRDefault="00B931C5" w:rsidP="00D34B12">
      <w:pPr>
        <w:pStyle w:val="Figpodpis"/>
      </w:pPr>
      <w:r>
        <w:t xml:space="preserve">Fig. 10. cd. </w:t>
      </w:r>
      <w:proofErr w:type="spellStart"/>
      <w:r>
        <w:t>Framboidy</w:t>
      </w:r>
      <w:proofErr w:type="spellEnd"/>
      <w:r>
        <w:t xml:space="preserve"> </w:t>
      </w:r>
      <w:proofErr w:type="spellStart"/>
      <w:r>
        <w:t>pirytowe</w:t>
      </w:r>
      <w:proofErr w:type="spellEnd"/>
      <w:r>
        <w:t xml:space="preserve"> </w:t>
      </w:r>
      <w:proofErr w:type="spellStart"/>
      <w:r>
        <w:t>oznaczone</w:t>
      </w:r>
      <w:proofErr w:type="spellEnd"/>
      <w:r>
        <w:t xml:space="preserve"> w </w:t>
      </w:r>
      <w:proofErr w:type="spellStart"/>
      <w:r>
        <w:t>próbkach</w:t>
      </w:r>
      <w:proofErr w:type="spellEnd"/>
      <w:r w:rsidR="0085549E">
        <w:t xml:space="preserve"> </w:t>
      </w:r>
      <w:proofErr w:type="spellStart"/>
      <w:r w:rsidR="0085549E">
        <w:t>poeksperymentalnych</w:t>
      </w:r>
      <w:proofErr w:type="spellEnd"/>
      <w:r w:rsidR="0085549E">
        <w:t xml:space="preserve"> (cd. </w:t>
      </w:r>
      <w:proofErr w:type="spellStart"/>
      <w:r w:rsidR="0085549E">
        <w:t>na</w:t>
      </w:r>
      <w:proofErr w:type="spellEnd"/>
      <w:r w:rsidR="0085549E">
        <w:t xml:space="preserve"> </w:t>
      </w:r>
      <w:proofErr w:type="spellStart"/>
      <w:r w:rsidR="0085549E">
        <w:t>kolejnej</w:t>
      </w:r>
      <w:proofErr w:type="spellEnd"/>
      <w:r w:rsidR="0085549E">
        <w:t xml:space="preserve"> </w:t>
      </w:r>
      <w:proofErr w:type="spellStart"/>
      <w:r w:rsidR="0085549E">
        <w:t>stronie</w:t>
      </w:r>
      <w:proofErr w:type="spellEnd"/>
      <w:r w:rsidR="0085549E">
        <w:t>).</w:t>
      </w:r>
    </w:p>
    <w:p w14:paraId="549F7C05" w14:textId="7421FB4D" w:rsidR="00403DA0" w:rsidRDefault="00403DA0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2026FA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FD85510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2C4B3C" w14:textId="77777777" w:rsidR="0025534A" w:rsidRDefault="0025534A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00B8B5" w14:textId="77777777" w:rsidR="00D34B12" w:rsidRDefault="00403DA0" w:rsidP="00D34B12">
      <w:pPr>
        <w:pStyle w:val="Figpodpis"/>
      </w:pPr>
      <w:r w:rsidRPr="00403DA0">
        <w:t xml:space="preserve">Fig. 10. cd. </w:t>
      </w:r>
      <w:proofErr w:type="spellStart"/>
      <w:r w:rsidRPr="00403DA0">
        <w:t>Framboidy</w:t>
      </w:r>
      <w:proofErr w:type="spellEnd"/>
      <w:r w:rsidRPr="00403DA0">
        <w:t xml:space="preserve"> </w:t>
      </w:r>
      <w:proofErr w:type="spellStart"/>
      <w:r w:rsidRPr="00403DA0">
        <w:t>pirytowe</w:t>
      </w:r>
      <w:proofErr w:type="spellEnd"/>
      <w:r w:rsidRPr="00403DA0">
        <w:t xml:space="preserve"> oznaczone w</w:t>
      </w:r>
      <w:r>
        <w:t> </w:t>
      </w:r>
      <w:r w:rsidRPr="00403DA0">
        <w:t xml:space="preserve">próbkach </w:t>
      </w:r>
      <w:proofErr w:type="spellStart"/>
      <w:r w:rsidRPr="00403DA0">
        <w:t>poeksperymentalnych</w:t>
      </w:r>
      <w:proofErr w:type="spellEnd"/>
    </w:p>
    <w:p w14:paraId="56B29D4D" w14:textId="2CBA7AAB" w:rsidR="00403DA0" w:rsidRPr="00403DA0" w:rsidRDefault="00403DA0" w:rsidP="00D34B12">
      <w:pPr>
        <w:pStyle w:val="Figpodpis"/>
      </w:pPr>
      <w:r w:rsidRPr="00403DA0">
        <w:t>.</w:t>
      </w:r>
      <w:r w:rsidR="00D34B12">
        <w:br w:type="textWrapping" w:clear="all"/>
      </w:r>
    </w:p>
    <w:p w14:paraId="5DA4CAA1" w14:textId="2613503C" w:rsidR="00FD1DD2" w:rsidRDefault="00D06F5A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180340" distB="180340" distL="180340" distR="180340" simplePos="0" relativeHeight="251808768" behindDoc="1" locked="0" layoutInCell="1" allowOverlap="1" wp14:anchorId="67A34C8A" wp14:editId="41A89288">
                <wp:simplePos x="0" y="0"/>
                <wp:positionH relativeFrom="column">
                  <wp:posOffset>0</wp:posOffset>
                </wp:positionH>
                <wp:positionV relativeFrom="paragraph">
                  <wp:posOffset>-1270</wp:posOffset>
                </wp:positionV>
                <wp:extent cx="5716270" cy="4294505"/>
                <wp:effectExtent l="0" t="0" r="0" b="0"/>
                <wp:wrapTight wrapText="bothSides">
                  <wp:wrapPolygon edited="0">
                    <wp:start x="0" y="0"/>
                    <wp:lineTo x="0" y="21463"/>
                    <wp:lineTo x="10798" y="21463"/>
                    <wp:lineTo x="10798" y="10731"/>
                    <wp:lineTo x="21523" y="10731"/>
                    <wp:lineTo x="21523" y="0"/>
                    <wp:lineTo x="0" y="0"/>
                  </wp:wrapPolygon>
                </wp:wrapTight>
                <wp:docPr id="115" name="Grup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4505"/>
                          <a:chOff x="0" y="0"/>
                          <a:chExt cx="5718615" cy="4295873"/>
                        </a:xfrm>
                      </wpg:grpSpPr>
                      <wpg:grpSp>
                        <wpg:cNvPr id="114" name="Grupa 114"/>
                        <wpg:cNvGrpSpPr/>
                        <wpg:grpSpPr>
                          <a:xfrm>
                            <a:off x="0" y="0"/>
                            <a:ext cx="5718615" cy="4295873"/>
                            <a:chOff x="0" y="0"/>
                            <a:chExt cx="5718615" cy="4295873"/>
                          </a:xfrm>
                        </wpg:grpSpPr>
                        <pic:pic xmlns:pic="http://schemas.openxmlformats.org/drawingml/2006/picture">
                          <pic:nvPicPr>
                            <pic:cNvPr id="11" name="Obraz 11" descr="C:\Users\Agata_P\Documents\Magisterka\IV_3_2\p16_1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Obraz 12" descr="C:\Users\Agata_P\Documents\Magisterka\IV_2_3\p16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5085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" name="Obraz 13" descr="C:\Users\Agata_P\Documents\Magisterka\IV_3_3\p16_2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2908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11" name="Pole tekstowe 111"/>
                        <wps:cNvSpPr txBox="1"/>
                        <wps:spPr>
                          <a:xfrm>
                            <a:off x="2189285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2393DA" w14:textId="3092B449" w:rsidR="00491DB2" w:rsidRPr="00923DDE" w:rsidRDefault="00491DB2" w:rsidP="00AC203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Pole tekstowe 112"/>
                        <wps:cNvSpPr txBox="1"/>
                        <wps:spPr>
                          <a:xfrm>
                            <a:off x="5064369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03A7FA" w14:textId="0EFE1F91" w:rsidR="00491DB2" w:rsidRPr="00923DDE" w:rsidRDefault="00491DB2" w:rsidP="00F53F9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Pole tekstowe 113"/>
                        <wps:cNvSpPr txBox="1"/>
                        <wps:spPr>
                          <a:xfrm>
                            <a:off x="2189285" y="2180492"/>
                            <a:ext cx="624205" cy="334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43A52A" w14:textId="503C3FC0" w:rsidR="00491DB2" w:rsidRPr="00923DDE" w:rsidRDefault="00491DB2" w:rsidP="00D06F5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34C8A" id="Grupa 115" o:spid="_x0000_s1060" style="position:absolute;left:0;text-align:left;margin-left:0;margin-top:-.1pt;width:450.1pt;height:338.15pt;z-index:-251507712;mso-wrap-distance-left:14.2pt;mso-wrap-distance-top:14.2pt;mso-wrap-distance-right:14.2pt;mso-wrap-distance-bottom:14.2pt;mso-width-relative:margin;mso-height-relative:margin" coordsize="57186,4295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JSQkIxMSEhEBBjYwAAc3OEhJycra21tbW1ra3FxaWlra3OzoyMra2U&#10;lHNzjIyUlIyMlJRzc2trzs57e97ea2vW1ubm5ubv7///a2tjY1paUlLe3s7OhIQ6Ojo6OjoxMTEx&#10;OjopKVJSSkopKSkpY2NCQubmAAAQEBAQEBAZGRkZISEICCkpEBBaWv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lJCQjExISEQEGNjAABzc4SEnJytrb29tbWUlMXFpaWcnMXFjIzOzoyM&#10;jIx7e5SUlJSMjGtrc3PW1nt7vb1ra97e5ubv7+bm5uZzc1paWlpaWpyc5uacnDo6OjpCQikpKSlK&#10;SikpSkpKShAQMTFjY0JCxcUQEAgIAAApKRkZISEQEAAAKSkpKSEh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Znd3iIhVVUREMzMiIpmZEREAAKqqu7vMzN3d7u7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Zm&#10;d3eIiFVVREQzMyIimZkREQAAqqq7u8zM3d3u7v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mZ3d1VVREQzMyIiERGIiAAAmZmqqru7zMzd3e7u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Znd3VVVERDMzIiIREYiIAACZmaqqu7vMzN3d7u7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">
                <v:group id="Grupa 114" o:spid="_x0000_s1061" style="position:absolute;width:57186;height:42958" coordsize="57186,4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Obraz 11" o:spid="_x0000_s1062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">
                    <v:imagedata r:id="rId66" o:title="p16_12"/>
                  </v:shape>
                  <v:shape id="Obraz 12" o:spid="_x0000_s1063" type="#_x0000_t75" style="position:absolute;left:28750;width:28436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">
                    <v:imagedata r:id="rId67" o:title="p16_16"/>
                  </v:shape>
                  <v:shape id="Obraz 13" o:spid="_x0000_s1064" type="#_x0000_t75" style="position:absolute;top:21629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">
                    <v:imagedata r:id="rId68" o:title="p16_24"/>
                  </v:shape>
                </v:group>
                <v:shape id="Pole tekstowe 111" o:spid="_x0000_s1065" type="#_x0000_t202" style="position:absolute;left:21892;top:175;width:6249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" fillcolor="white [3201]" strokeweight=".5pt">
                  <v:textbox>
                    <w:txbxContent>
                      <w:p w14:paraId="192393DA" w14:textId="3092B449" w:rsidR="00491DB2" w:rsidRPr="00923DDE" w:rsidRDefault="00491DB2" w:rsidP="00AC2030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3_2</w:t>
                        </w:r>
                      </w:p>
                    </w:txbxContent>
                  </v:textbox>
                </v:shape>
                <v:shape id="Pole tekstowe 112" o:spid="_x0000_s1066" type="#_x0000_t202" style="position:absolute;left:50643;top:175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" fillcolor="white [3201]" strokeweight=".5pt">
                  <v:textbox>
                    <w:txbxContent>
                      <w:p w14:paraId="1503A7FA" w14:textId="0EFE1F91" w:rsidR="00491DB2" w:rsidRPr="00923DDE" w:rsidRDefault="00491DB2" w:rsidP="00F53F99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2_3</w:t>
                        </w:r>
                      </w:p>
                    </w:txbxContent>
                  </v:textbox>
                </v:shape>
                <v:shape id="Pole tekstowe 113" o:spid="_x0000_s1067" type="#_x0000_t202" style="position:absolute;left:21892;top:21804;width:6242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f7wAAAANwAAAAPAAAAZHJzL2Rvd25yZXYueG1sRE9NawIx&#10;EL0X+h/CFHqrWS3I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agyH+8AAAADcAAAADwAAAAAA&#10;AAAAAAAAAAAHAgAAZHJzL2Rvd25yZXYueG1sUEsFBgAAAAADAAMAtwAAAPQCAAAAAA==&#10;" fillcolor="white [3201]" strokeweight=".5pt">
                  <v:textbox>
                    <w:txbxContent>
                      <w:p w14:paraId="3143A52A" w14:textId="503C3FC0" w:rsidR="00491DB2" w:rsidRPr="00923DDE" w:rsidRDefault="00491DB2" w:rsidP="00D06F5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53A304C" w14:textId="3BBADBDD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C88A2E" w14:textId="5C80C0F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25A0EA" w14:textId="3941D119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1B366" w14:textId="0CA2EF8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8E884" w14:textId="3563D104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60EC1B" w14:textId="3FAC7EC2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71979E" w14:textId="33352B66" w:rsidR="00FC7F3D" w:rsidRPr="00FC7F3D" w:rsidRDefault="003C098C" w:rsidP="00A06F23">
      <w:pPr>
        <w:pStyle w:val="Bezodstpw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Znalezione w próbkach </w:t>
      </w:r>
      <w:proofErr w:type="spellStart"/>
      <w:r w:rsidRPr="00FC7F3D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charakteryzują się różnym stopniem uporządkowania: od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słabo uporządkowanych 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(i przeto o pokroju dalekim od sferycznego) – III_1_2, III_3_3, IV_3_2, do dobrze uorganizowanych, 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lastRenderedPageBreak/>
        <w:t>takich jak oznaczone w próbkach: I_1_1, III_2_2, IV_3_1 I IV_3_3.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>Strukturę znalezioną w próbce III_3_3 można by opisać mianem „</w:t>
      </w:r>
      <w:proofErr w:type="spellStart"/>
      <w:r w:rsidR="003E6780">
        <w:rPr>
          <w:rFonts w:ascii="Times New Roman" w:hAnsi="Times New Roman" w:cs="Times New Roman"/>
          <w:sz w:val="24"/>
          <w:szCs w:val="24"/>
          <w:lang w:val="pl-PL"/>
        </w:rPr>
        <w:t>framboidalnego</w:t>
      </w:r>
      <w:proofErr w:type="spellEnd"/>
      <w:r w:rsidR="003E6780">
        <w:rPr>
          <w:rFonts w:ascii="Times New Roman" w:hAnsi="Times New Roman" w:cs="Times New Roman"/>
          <w:sz w:val="24"/>
          <w:szCs w:val="24"/>
          <w:lang w:val="pl-PL"/>
        </w:rPr>
        <w:t xml:space="preserve"> agregatu” według terminologii </w:t>
      </w:r>
      <w:proofErr w:type="spellStart"/>
      <w:r w:rsidR="003E6780">
        <w:rPr>
          <w:rFonts w:ascii="Times New Roman" w:hAnsi="Times New Roman" w:cs="Times New Roman"/>
          <w:sz w:val="24"/>
          <w:szCs w:val="24"/>
          <w:lang w:val="pl-PL"/>
        </w:rPr>
        <w:t>Sawłowicza</w:t>
      </w:r>
      <w:proofErr w:type="spellEnd"/>
      <w:r w:rsidR="003E6780">
        <w:rPr>
          <w:rFonts w:ascii="Times New Roman" w:hAnsi="Times New Roman" w:cs="Times New Roman"/>
          <w:sz w:val="24"/>
          <w:szCs w:val="24"/>
          <w:lang w:val="pl-PL"/>
        </w:rPr>
        <w:t xml:space="preserve"> (2000; Fig. 2), jako że nie posiada sferycznego zarysu. 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Zauważyć można różną morfologię tworzących </w:t>
      </w:r>
      <w:proofErr w:type="spellStart"/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>mikokryształów</w:t>
      </w:r>
      <w:proofErr w:type="spellEnd"/>
      <w:r w:rsidR="001C7C3D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: </w:t>
      </w:r>
      <w:proofErr w:type="spellStart"/>
      <w:r w:rsidR="001C7C3D" w:rsidRPr="00FC7F3D">
        <w:rPr>
          <w:rFonts w:ascii="Times New Roman" w:hAnsi="Times New Roman" w:cs="Times New Roman"/>
          <w:sz w:val="24"/>
          <w:szCs w:val="24"/>
          <w:lang w:val="pl-PL"/>
        </w:rPr>
        <w:t>kuboidy</w:t>
      </w:r>
      <w:proofErr w:type="spellEnd"/>
      <w:r w:rsidR="001C7C3D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(np. III_1_2), przypuszczalnie oktaedry (IV_1_1?). </w:t>
      </w:r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Wiele z mikrokryształów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charakteryzuje się pokrojem </w:t>
      </w:r>
      <w:proofErr w:type="spellStart"/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>sub</w:t>
      </w:r>
      <w:proofErr w:type="spellEnd"/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- czy </w:t>
      </w:r>
      <w:proofErr w:type="spellStart"/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>anhedralnym</w:t>
      </w:r>
      <w:proofErr w:type="spellEnd"/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nie wszystkie mikrokryształy w obrębie </w:t>
      </w:r>
      <w:proofErr w:type="spellStart"/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mają jednakową wielkość. </w:t>
      </w:r>
      <w:r w:rsidR="00FC7F3D">
        <w:rPr>
          <w:rFonts w:ascii="Times New Roman" w:hAnsi="Times New Roman" w:cs="Times New Roman"/>
          <w:sz w:val="24"/>
          <w:szCs w:val="24"/>
          <w:lang w:val="pl-PL"/>
        </w:rPr>
        <w:t xml:space="preserve">Wśród oznaczonych </w:t>
      </w:r>
      <w:proofErr w:type="spellStart"/>
      <w:r w:rsidR="00FC7F3D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="00FC7F3D">
        <w:rPr>
          <w:rFonts w:ascii="Times New Roman" w:hAnsi="Times New Roman" w:cs="Times New Roman"/>
          <w:sz w:val="24"/>
          <w:szCs w:val="24"/>
          <w:lang w:val="pl-PL"/>
        </w:rPr>
        <w:t xml:space="preserve"> nie odnotowano oso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>bników o bardzo małej liczbie mikrokryształów (do kilkudziesięciu), które występowały w próbce pierwotnej skały (Fig. 7b).</w:t>
      </w:r>
    </w:p>
    <w:p w14:paraId="07EA109B" w14:textId="4EBE7EE1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1BA0A7" w14:textId="77777777" w:rsidR="00D53BF7" w:rsidRDefault="00D53BF7" w:rsidP="00D53BF7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Oprócz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, piryt występuje w próbkach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głównie w formie kryształów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euhedralnych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i ich skupień oraz zrostów (Fig. 11 i 12). </w:t>
      </w:r>
    </w:p>
    <w:p w14:paraId="5CEEFB8F" w14:textId="77777777" w:rsidR="00D53BF7" w:rsidRDefault="00D53BF7" w:rsidP="00D53BF7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350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0" distB="0" distL="114300" distR="114300" simplePos="0" relativeHeight="251812864" behindDoc="0" locked="0" layoutInCell="1" allowOverlap="1" wp14:anchorId="3DD68F00" wp14:editId="6B38D6CD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3354084" cy="2520000"/>
            <wp:effectExtent l="0" t="0" r="0" b="0"/>
            <wp:wrapSquare wrapText="bothSides"/>
            <wp:docPr id="48" name="Obraz 48" descr="C:\Users\Agata_P\Documents\Magisterka\II_3_3\2111_do4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_3_3\2111_do47.tif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8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5956F" w14:textId="77777777" w:rsidR="00D53BF7" w:rsidRDefault="00D53BF7" w:rsidP="00D53BF7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3DB2A029" w14:textId="77777777" w:rsidR="00D53BF7" w:rsidRPr="00FC7F3D" w:rsidRDefault="00D53BF7" w:rsidP="00D53BF7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08B720C3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708079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FDA589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C42AC0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8C124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068787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7E957493" wp14:editId="46A62037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5715000" cy="2159635"/>
            <wp:effectExtent l="0" t="0" r="0" b="12065"/>
            <wp:wrapSquare wrapText="bothSides"/>
            <wp:docPr id="157" name="Wykres 157">
              <a:extLst xmlns:a="http://schemas.openxmlformats.org/drawingml/2006/main">
                <a:ext uri="{FF2B5EF4-FFF2-40B4-BE49-F238E27FC236}">
                  <a16:creationId xmlns:a16="http://schemas.microsoft.com/office/drawing/2014/main" id="{122BE3C4-21CB-4997-B0BD-3FF53FE9B1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A0CDA" w14:textId="77777777" w:rsidR="00D53BF7" w:rsidRDefault="00D53BF7" w:rsidP="00D34B12">
      <w:pPr>
        <w:pStyle w:val="Figpodpis"/>
      </w:pPr>
      <w:r>
        <w:t xml:space="preserve">Fig. 11. </w:t>
      </w:r>
      <w:proofErr w:type="spellStart"/>
      <w:r>
        <w:t>Przerastające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euhedralne</w:t>
      </w:r>
      <w:proofErr w:type="spellEnd"/>
      <w:r>
        <w:t xml:space="preserve"> </w:t>
      </w:r>
      <w:proofErr w:type="spellStart"/>
      <w:r>
        <w:t>kryształy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(II_3_3); </w:t>
      </w:r>
      <w:proofErr w:type="spellStart"/>
      <w:r>
        <w:t>wykres</w:t>
      </w:r>
      <w:proofErr w:type="spellEnd"/>
      <w:r>
        <w:t xml:space="preserve"> EDS </w:t>
      </w:r>
      <w:proofErr w:type="spellStart"/>
      <w:r>
        <w:t>dla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2111_</w:t>
      </w:r>
      <w:commentRangeStart w:id="46"/>
      <w:r>
        <w:t>46</w:t>
      </w:r>
      <w:commentRangeEnd w:id="46"/>
      <w:r>
        <w:rPr>
          <w:rStyle w:val="Odwoaniedokomentarza"/>
        </w:rPr>
        <w:commentReference w:id="46"/>
      </w:r>
      <w:r>
        <w:t>.</w:t>
      </w:r>
    </w:p>
    <w:p w14:paraId="781BD39E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6E2EBEB6" wp14:editId="12573911">
                <wp:simplePos x="0" y="0"/>
                <wp:positionH relativeFrom="margin">
                  <wp:align>center</wp:align>
                </wp:positionH>
                <wp:positionV relativeFrom="paragraph">
                  <wp:posOffset>280670</wp:posOffset>
                </wp:positionV>
                <wp:extent cx="5433695" cy="6143625"/>
                <wp:effectExtent l="0" t="0" r="0" b="9525"/>
                <wp:wrapSquare wrapText="bothSides"/>
                <wp:docPr id="59" name="Grup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695" cy="6143625"/>
                          <a:chOff x="-1" y="12699"/>
                          <a:chExt cx="5435228" cy="6144345"/>
                        </a:xfrm>
                      </wpg:grpSpPr>
                      <wpg:grpSp>
                        <wpg:cNvPr id="65" name="Grupa 65"/>
                        <wpg:cNvGrpSpPr>
                          <a:grpSpLocks noChangeAspect="1"/>
                        </wpg:cNvGrpSpPr>
                        <wpg:grpSpPr>
                          <a:xfrm>
                            <a:off x="-1" y="2067278"/>
                            <a:ext cx="2700140" cy="2028398"/>
                            <a:chOff x="-1" y="-141028"/>
                            <a:chExt cx="2841785" cy="2133786"/>
                          </a:xfrm>
                        </wpg:grpSpPr>
                        <pic:pic xmlns:pic="http://schemas.openxmlformats.org/drawingml/2006/picture">
                          <pic:nvPicPr>
                            <pic:cNvPr id="68" name="Obraz 68" descr="C:\Users\Agata_P\Documents\Magisterka\II_3_3\21_11S12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" y="-139371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1" name="Pole tekstowe 71"/>
                          <wps:cNvSpPr txBox="1"/>
                          <wps:spPr>
                            <a:xfrm>
                              <a:off x="0" y="-141028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BF2898C" w14:textId="77777777" w:rsidR="00D53BF7" w:rsidRPr="00F039B3" w:rsidRDefault="00D53BF7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6" name="Grupa 96"/>
                        <wpg:cNvGrpSpPr>
                          <a:grpSpLocks noChangeAspect="1"/>
                        </wpg:cNvGrpSpPr>
                        <wpg:grpSpPr>
                          <a:xfrm>
                            <a:off x="2733325" y="2067280"/>
                            <a:ext cx="2700140" cy="2028396"/>
                            <a:chOff x="22894" y="182838"/>
                            <a:chExt cx="2841785" cy="2133784"/>
                          </a:xfrm>
                        </wpg:grpSpPr>
                        <pic:pic xmlns:pic="http://schemas.openxmlformats.org/drawingml/2006/picture">
                          <pic:nvPicPr>
                            <pic:cNvPr id="116" name="Obraz 116" descr="C:\Users\Agata_P\Documents\Magisterka\I_3_1\0112_do176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894" y="184493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7" name="Pole tekstowe 117"/>
                          <wps:cNvSpPr txBox="1"/>
                          <wps:spPr>
                            <a:xfrm>
                              <a:off x="22895" y="182838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E0A9A9" w14:textId="77777777" w:rsidR="00D53BF7" w:rsidRPr="00F039B3" w:rsidRDefault="00D53BF7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8" name="Grupa 118"/>
                        <wpg:cNvGrpSpPr>
                          <a:grpSpLocks noChangeAspect="1"/>
                        </wpg:cNvGrpSpPr>
                        <wpg:grpSpPr>
                          <a:xfrm>
                            <a:off x="2" y="12700"/>
                            <a:ext cx="2700000" cy="2026709"/>
                            <a:chOff x="2" y="13374"/>
                            <a:chExt cx="2845435" cy="2134235"/>
                          </a:xfrm>
                        </wpg:grpSpPr>
                        <pic:pic xmlns:pic="http://schemas.openxmlformats.org/drawingml/2006/picture">
                          <pic:nvPicPr>
                            <pic:cNvPr id="119" name="Obraz 119" descr="C:\Users\Agata_P\Documents\Magisterka\II_3_3\p9_1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" y="13374"/>
                              <a:ext cx="2845435" cy="2134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0" name="Pole tekstowe 120"/>
                          <wps:cNvSpPr txBox="1"/>
                          <wps:spPr>
                            <a:xfrm>
                              <a:off x="9527" y="13374"/>
                              <a:ext cx="1028700" cy="876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EA2ED3D" w14:textId="77777777" w:rsidR="00D53BF7" w:rsidRPr="00F039B3" w:rsidRDefault="00D53BF7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F039B3"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1" name="Grupa 121"/>
                        <wpg:cNvGrpSpPr>
                          <a:grpSpLocks noChangeAspect="1"/>
                        </wpg:cNvGrpSpPr>
                        <wpg:grpSpPr>
                          <a:xfrm>
                            <a:off x="2733323" y="12699"/>
                            <a:ext cx="2701904" cy="2026823"/>
                            <a:chOff x="25249" y="13359"/>
                            <a:chExt cx="2843642" cy="2132129"/>
                          </a:xfrm>
                        </wpg:grpSpPr>
                        <pic:pic xmlns:pic="http://schemas.openxmlformats.org/drawingml/2006/picture">
                          <pic:nvPicPr>
                            <pic:cNvPr id="122" name="Obraz 122" descr="C:\Users\Agata_P\Documents\Magisterka\II_3_3\21_11Fe12.tif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7106" y="13359"/>
                              <a:ext cx="2841785" cy="2132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3" name="Pole tekstowe 123"/>
                          <wps:cNvSpPr txBox="1"/>
                          <wps:spPr>
                            <a:xfrm>
                              <a:off x="25249" y="37111"/>
                              <a:ext cx="1028700" cy="876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131C1F" w14:textId="77777777" w:rsidR="00D53BF7" w:rsidRPr="00F039B3" w:rsidRDefault="00D53BF7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4" name="Grupa 124"/>
                        <wpg:cNvGrpSpPr/>
                        <wpg:grpSpPr>
                          <a:xfrm>
                            <a:off x="0" y="4130757"/>
                            <a:ext cx="5432711" cy="2026287"/>
                            <a:chOff x="0" y="-113867"/>
                            <a:chExt cx="5432711" cy="2026287"/>
                          </a:xfrm>
                        </wpg:grpSpPr>
                        <wpg:grpSp>
                          <wpg:cNvPr id="125" name="Grupa 125"/>
                          <wpg:cNvGrpSpPr/>
                          <wpg:grpSpPr>
                            <a:xfrm>
                              <a:off x="0" y="-113867"/>
                              <a:ext cx="2699385" cy="2026285"/>
                              <a:chOff x="0" y="-113867"/>
                              <a:chExt cx="2699385" cy="2026285"/>
                            </a:xfrm>
                          </wpg:grpSpPr>
                          <pic:pic xmlns:pic="http://schemas.openxmlformats.org/drawingml/2006/picture">
                            <pic:nvPicPr>
                              <pic:cNvPr id="126" name="Obraz 126" descr="C:\Users\Agata_P\Documents\Magisterka\I_3_2\p14_05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-113867"/>
                                <a:ext cx="2699385" cy="20262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27" name="Pole tekstowe 127"/>
                            <wps:cNvSpPr txBox="1"/>
                            <wps:spPr>
                              <a:xfrm>
                                <a:off x="0" y="-102578"/>
                                <a:ext cx="1028700" cy="87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91C88E" w14:textId="77777777" w:rsidR="00D53BF7" w:rsidRPr="00F039B3" w:rsidRDefault="00D53BF7" w:rsidP="00D53BF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28" name="Grupa 128"/>
                          <wpg:cNvGrpSpPr/>
                          <wpg:grpSpPr>
                            <a:xfrm>
                              <a:off x="2720622" y="-113865"/>
                              <a:ext cx="2712089" cy="2026285"/>
                              <a:chOff x="-57150" y="-342465"/>
                              <a:chExt cx="2712089" cy="2026285"/>
                            </a:xfrm>
                          </wpg:grpSpPr>
                          <pic:pic xmlns:pic="http://schemas.openxmlformats.org/drawingml/2006/picture">
                            <pic:nvPicPr>
                              <pic:cNvPr id="129" name="Obraz 129" descr="C:\Users\Agata_P\Documents\Magisterka\II_1_1\p3_03.tif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-44446" y="-342465"/>
                                <a:ext cx="2699385" cy="20262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30" name="Pole tekstowe 130"/>
                            <wps:cNvSpPr txBox="1"/>
                            <wps:spPr>
                              <a:xfrm>
                                <a:off x="-57150" y="-331176"/>
                                <a:ext cx="1028700" cy="87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92803F" w14:textId="77777777" w:rsidR="00D53BF7" w:rsidRPr="00F039B3" w:rsidRDefault="00D53BF7" w:rsidP="00D53BF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EBEB6" id="Grupa 59" o:spid="_x0000_s1068" style="position:absolute;left:0;text-align:left;margin-left:0;margin-top:22.1pt;width:427.85pt;height:483.75pt;z-index:251816960;mso-position-horizontal:center;mso-position-horizontal-relative:margin;mso-width-relative:margin;mso-height-relative:margin" coordorigin=",126" coordsize="54352,61443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jY1JSQkJzc4SEnJytrb29zs7e3u/v//8xMSEh&#10;E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NjUlJCQnNzhIScnK2tvb3Ozt7e7+///zExISEQ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2NSUkJCMTEhIRAQAABzc4SEnJytrbW1tbWtrd7excWcnLW1lJSUlLW1zs57e4SEjIyUlM7OpaWl&#10;pa2tc3Nra2tra2ve3tbWhIRzc+bm7+/m5v////9zc0pK5uYpKWNjMTE6OikpSko6OlJSKSkQEBkZ&#10;ISEICFpaMTFaWkpKY2MxMSkpAAAQEAgIGRkZG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Y1JSQkIxMSEhEBAAAHNzhIScnK2ttbW9vZSUpaXFxaWlnJyMjJSUvb3OzoSEc3OUlIyMzs6trZSU&#10;nJxra2tre3t7e6Wl3t57e4yM5ubOzu/v5ub//3t7SkrOzjExWlopKTo6MTFCQjo6UlIpKSEhEBAQ&#10;ECEhWlo6OlpaUlJjY0JCEBAQEAAAEBAAABk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BAhIQAAMTFCQlJSY2Nzc4yMnJytrbW1xcXOzqWltbWlpdbW&#10;zs6UlISE5uZSUlpaa2uMjHNzOjrv7///xcVzc3Nz//97e5ycWlpKSiEhSkoxMZSUjIx7e2NjISHe&#10;3gAAa2vm5hkZ7++1tTExSkre3kpKtbUQECEhUlIhISkpEBAAAFpaE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CEhAAAxMUJCUlJjY3NzjIycnK2tvb3Fxc7OlJS1taWl3t7O&#10;zoyMe3vm5kpKY2N7e4yMjIxCQu/v5ubOzmtra2v//4SEnJxaWjo6ISFSUjExjIx7e3t7a2sQEKWl&#10;AAB7e87OISHOzpycKSlKSqWlSkqcnBkZKSlCQggIKSkICAgIWloAAAg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">
                <v:group id="Grupa 65" o:spid="_x0000_s1069" style="position:absolute;top:20672;width:27001;height:20284" coordorigin=",-1410" coordsize="28417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o:lock v:ext="edit" aspectratio="t"/>
                  <v:shape id="Obraz 68" o:spid="_x0000_s1070" type="#_x0000_t75" style="position:absolute;top:-1393;width:28417;height:213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">
                    <v:imagedata r:id="rId77" o:title="21_11S12"/>
                    <o:lock v:ext="edit" aspectratio="f"/>
                  </v:shape>
                  <v:shape id="Pole tekstowe 71" o:spid="_x0000_s1071" type="#_x0000_t202" style="position:absolute;top:-1410;width:10287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  <v:textbox>
                      <w:txbxContent>
                        <w:p w14:paraId="3BF2898C" w14:textId="77777777" w:rsidR="00D53BF7" w:rsidRPr="00F039B3" w:rsidRDefault="00D53BF7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upa 96" o:spid="_x0000_s1072" style="position:absolute;left:27333;top:20672;width:27001;height:20284" coordorigin="228,1828" coordsize="28417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o:lock v:ext="edit" aspectratio="t"/>
                  <v:shape id="Obraz 116" o:spid="_x0000_s1073" type="#_x0000_t75" style="position:absolute;left:228;top:1844;width:28418;height:213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">
                    <v:imagedata r:id="rId78" o:title="0112_do176"/>
                    <o:lock v:ext="edit" aspectratio="f"/>
                  </v:shape>
                  <v:shape id="Pole tekstowe 117" o:spid="_x0000_s1074" type="#_x0000_t202" style="position:absolute;left:228;top:1828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  <v:textbox>
                      <w:txbxContent>
                        <w:p w14:paraId="54E0A9A9" w14:textId="77777777" w:rsidR="00D53BF7" w:rsidRPr="00F039B3" w:rsidRDefault="00D53BF7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v:group id="Grupa 118" o:spid="_x0000_s1075" style="position:absolute;top:127;width:27000;height:20267" coordorigin=",133" coordsize="28454,21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  <o:lock v:ext="edit" aspectratio="t"/>
                  <v:shape id="Obraz 119" o:spid="_x0000_s1076" type="#_x0000_t75" style="position:absolute;top:133;width:28454;height:2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">
                    <v:imagedata r:id="rId79" o:title="p9_13"/>
                  </v:shape>
                  <v:shape id="Pole tekstowe 120" o:spid="_x0000_s1077" type="#_x0000_t202" style="position:absolute;left:95;top:133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  <v:textbox>
                      <w:txbxContent>
                        <w:p w14:paraId="3EA2ED3D" w14:textId="77777777" w:rsidR="00D53BF7" w:rsidRPr="00F039B3" w:rsidRDefault="00D53BF7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F039B3"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v:group id="Grupa 121" o:spid="_x0000_s1078" style="position:absolute;left:27333;top:126;width:27019;height:20269" coordorigin="252,133" coordsize="28436,21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o:lock v:ext="edit" aspectratio="t"/>
                  <v:shape id="Obraz 122" o:spid="_x0000_s1079" type="#_x0000_t75" style="position:absolute;left:271;top:133;width:28417;height:213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">
                    <v:imagedata r:id="rId80" o:title="21_11Fe12"/>
                    <o:lock v:ext="edit" aspectratio="f"/>
                  </v:shape>
                  <v:shape id="Pole tekstowe 123" o:spid="_x0000_s1080" type="#_x0000_t202" style="position:absolute;left:252;top:371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  <v:textbox>
                      <w:txbxContent>
                        <w:p w14:paraId="01131C1F" w14:textId="77777777" w:rsidR="00D53BF7" w:rsidRPr="00F039B3" w:rsidRDefault="00D53BF7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group id="Grupa 124" o:spid="_x0000_s1081" style="position:absolute;top:41307;width:54327;height:20263" coordorigin=",-1138" coordsize="54327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group id="Grupa 125" o:spid="_x0000_s1082" style="position:absolute;top:-1138;width:26993;height:20262" coordorigin=",-1138" coordsize="26993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<v:shape id="Obraz 126" o:spid="_x0000_s1083" type="#_x0000_t75" style="position:absolute;top:-1138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">
                      <v:imagedata r:id="rId81" o:title="p14_05"/>
                    </v:shape>
                    <v:shape id="Pole tekstowe 127" o:spid="_x0000_s1084" type="#_x0000_t202" style="position:absolute;top:-1025;width:10287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    <v:textbox>
                        <w:txbxContent>
                          <w:p w14:paraId="5C91C88E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v:textbox>
                    </v:shape>
                  </v:group>
                  <v:group id="Grupa 128" o:spid="_x0000_s1085" style="position:absolute;left:27206;top:-1138;width:27121;height:20262" coordorigin="-571,-3424" coordsize="27120,20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<v:shape id="Obraz 129" o:spid="_x0000_s1086" type="#_x0000_t75" style="position:absolute;left:-444;top:-3424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">
                      <v:imagedata r:id="rId82" o:title="p3_03"/>
                    </v:shape>
                    <v:shape id="Pole tekstowe 130" o:spid="_x0000_s1087" type="#_x0000_t202" style="position:absolute;left:-571;top:-3311;width:10286;height:8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    <v:textbox>
                        <w:txbxContent>
                          <w:p w14:paraId="0F92803F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v:textbox>
                    </v:shape>
                  </v:group>
                </v:group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734F8D9" wp14:editId="063B751A">
                <wp:simplePos x="0" y="0"/>
                <wp:positionH relativeFrom="column">
                  <wp:posOffset>1076325</wp:posOffset>
                </wp:positionH>
                <wp:positionV relativeFrom="paragraph">
                  <wp:posOffset>473075</wp:posOffset>
                </wp:positionV>
                <wp:extent cx="333375" cy="333375"/>
                <wp:effectExtent l="0" t="0" r="0" b="0"/>
                <wp:wrapNone/>
                <wp:docPr id="131" name="Pole tekstow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17597" w14:textId="77777777" w:rsidR="00D53BF7" w:rsidRDefault="00D53BF7" w:rsidP="00D53BF7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4F8D9" id="Pole tekstowe 131" o:spid="_x0000_s1088" type="#_x0000_t202" style="position:absolute;left:0;text-align:left;margin-left:84.75pt;margin-top:37.25pt;width:26.25pt;height:26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" filled="f" stroked="f" strokeweight=".5pt">
                <v:textbox>
                  <w:txbxContent>
                    <w:p w14:paraId="1E017597" w14:textId="77777777" w:rsidR="00D53BF7" w:rsidRDefault="00D53BF7" w:rsidP="00D53BF7"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20818E0" wp14:editId="7BAF0637">
                <wp:simplePos x="0" y="0"/>
                <wp:positionH relativeFrom="column">
                  <wp:posOffset>2038350</wp:posOffset>
                </wp:positionH>
                <wp:positionV relativeFrom="paragraph">
                  <wp:posOffset>1425575</wp:posOffset>
                </wp:positionV>
                <wp:extent cx="333375" cy="333375"/>
                <wp:effectExtent l="0" t="0" r="0" b="0"/>
                <wp:wrapNone/>
                <wp:docPr id="132" name="Pole tekstow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79E038" w14:textId="77777777" w:rsidR="00D53BF7" w:rsidRDefault="00D53BF7" w:rsidP="00D53BF7">
                            <w:r>
                              <w:t>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818E0" id="Pole tekstowe 132" o:spid="_x0000_s1089" type="#_x0000_t202" style="position:absolute;left:0;text-align:left;margin-left:160.5pt;margin-top:112.25pt;width:26.25pt;height:26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" filled="f" stroked="f" strokeweight=".5pt">
                <v:textbox>
                  <w:txbxContent>
                    <w:p w14:paraId="2379E038" w14:textId="77777777" w:rsidR="00D53BF7" w:rsidRDefault="00D53BF7" w:rsidP="00D53BF7">
                      <w:r>
                        <w:t>Fe</w:t>
                      </w:r>
                    </w:p>
                  </w:txbxContent>
                </v:textbox>
              </v:shape>
            </w:pict>
          </mc:Fallback>
        </mc:AlternateContent>
      </w:r>
    </w:p>
    <w:p w14:paraId="5E925F17" w14:textId="77777777" w:rsidR="00D53BF7" w:rsidRPr="00226DB8" w:rsidRDefault="00D53BF7" w:rsidP="00D34B12">
      <w:pPr>
        <w:pStyle w:val="Figpodpis"/>
      </w:pPr>
      <w:r>
        <w:t>F</w:t>
      </w:r>
      <w:r w:rsidRPr="00226DB8">
        <w:t xml:space="preserve">ig. 12. 12a – </w:t>
      </w:r>
      <w:proofErr w:type="spellStart"/>
      <w:r>
        <w:t>a</w:t>
      </w:r>
      <w:r w:rsidRPr="00226DB8">
        <w:t>gregat</w:t>
      </w:r>
      <w:proofErr w:type="spellEnd"/>
      <w:r w:rsidRPr="00226DB8">
        <w:t xml:space="preserve"> </w:t>
      </w:r>
      <w:proofErr w:type="spellStart"/>
      <w:r w:rsidRPr="00226DB8">
        <w:t>wzajemnie</w:t>
      </w:r>
      <w:proofErr w:type="spellEnd"/>
      <w:r w:rsidRPr="00226DB8">
        <w:t xml:space="preserve"> </w:t>
      </w:r>
      <w:proofErr w:type="spellStart"/>
      <w:r w:rsidRPr="00226DB8">
        <w:t>poprzerastanych</w:t>
      </w:r>
      <w:proofErr w:type="spellEnd"/>
      <w:r w:rsidRPr="00226DB8">
        <w:t xml:space="preserve"> </w:t>
      </w:r>
      <w:proofErr w:type="spellStart"/>
      <w:r w:rsidRPr="00226DB8">
        <w:t>oktaedrów</w:t>
      </w:r>
      <w:proofErr w:type="spellEnd"/>
      <w:r w:rsidRPr="00226DB8">
        <w:t xml:space="preserve"> </w:t>
      </w:r>
      <w:proofErr w:type="spellStart"/>
      <w:r w:rsidRPr="00226DB8">
        <w:t>pirytowych</w:t>
      </w:r>
      <w:proofErr w:type="spellEnd"/>
      <w:r w:rsidRPr="00226DB8">
        <w:t xml:space="preserve"> (</w:t>
      </w:r>
      <w:r w:rsidRPr="00226DB8">
        <w:rPr>
          <w:i/>
        </w:rPr>
        <w:t>po</w:t>
      </w:r>
      <w:r w:rsidRPr="00226DB8">
        <w:t xml:space="preserve"> </w:t>
      </w:r>
      <w:proofErr w:type="spellStart"/>
      <w:r w:rsidRPr="00226DB8">
        <w:rPr>
          <w:i/>
        </w:rPr>
        <w:t>lewej</w:t>
      </w:r>
      <w:proofErr w:type="spellEnd"/>
      <w:r w:rsidRPr="00226DB8">
        <w:t xml:space="preserve">) w </w:t>
      </w:r>
      <w:proofErr w:type="spellStart"/>
      <w:r w:rsidRPr="00226DB8">
        <w:t>sąsiedztwie</w:t>
      </w:r>
      <w:proofErr w:type="spellEnd"/>
      <w:r w:rsidRPr="00226DB8">
        <w:t xml:space="preserve"> </w:t>
      </w:r>
      <w:proofErr w:type="spellStart"/>
      <w:r w:rsidRPr="00226DB8">
        <w:t>skupienia</w:t>
      </w:r>
      <w:proofErr w:type="spellEnd"/>
      <w:r w:rsidRPr="00226DB8">
        <w:t xml:space="preserve"> </w:t>
      </w:r>
      <w:proofErr w:type="spellStart"/>
      <w:r w:rsidRPr="00226DB8">
        <w:t>tlenku</w:t>
      </w:r>
      <w:proofErr w:type="spellEnd"/>
      <w:r w:rsidRPr="00226DB8">
        <w:t xml:space="preserve"> </w:t>
      </w:r>
      <w:proofErr w:type="spellStart"/>
      <w:r w:rsidRPr="00226DB8">
        <w:t>żelaza</w:t>
      </w:r>
      <w:proofErr w:type="spellEnd"/>
      <w:r w:rsidRPr="00226DB8">
        <w:t xml:space="preserve"> (</w:t>
      </w:r>
      <w:proofErr w:type="spellStart"/>
      <w:r w:rsidRPr="00226DB8">
        <w:t>hematytu</w:t>
      </w:r>
      <w:proofErr w:type="spellEnd"/>
      <w:r w:rsidRPr="00226DB8">
        <w:t>?</w:t>
      </w:r>
      <w:r>
        <w:t xml:space="preserve">, </w:t>
      </w:r>
      <w:r>
        <w:rPr>
          <w:i/>
        </w:rPr>
        <w:t xml:space="preserve">po </w:t>
      </w:r>
      <w:proofErr w:type="spellStart"/>
      <w:r>
        <w:rPr>
          <w:i/>
        </w:rPr>
        <w:t>prawej</w:t>
      </w:r>
      <w:proofErr w:type="spellEnd"/>
      <w:r w:rsidRPr="00226DB8">
        <w:t>),</w:t>
      </w:r>
      <w:r>
        <w:t xml:space="preserve"> </w:t>
      </w:r>
      <w:proofErr w:type="spellStart"/>
      <w:r>
        <w:t>próbka</w:t>
      </w:r>
      <w:proofErr w:type="spellEnd"/>
      <w:r>
        <w:t xml:space="preserve"> II_3_3,</w:t>
      </w:r>
      <w:r w:rsidRPr="00226DB8">
        <w:t xml:space="preserve"> </w:t>
      </w:r>
      <w:proofErr w:type="spellStart"/>
      <w:r w:rsidRPr="00226DB8">
        <w:t>obraz</w:t>
      </w:r>
      <w:proofErr w:type="spellEnd"/>
      <w:r w:rsidRPr="00226DB8">
        <w:t xml:space="preserve"> ED</w:t>
      </w:r>
      <w:r>
        <w:t>S</w:t>
      </w:r>
      <w:r w:rsidRPr="00226DB8">
        <w:t xml:space="preserve">; 12b – mapping </w:t>
      </w:r>
      <w:proofErr w:type="spellStart"/>
      <w:r w:rsidRPr="00226DB8">
        <w:t>zawartości</w:t>
      </w:r>
      <w:proofErr w:type="spellEnd"/>
      <w:r w:rsidRPr="00226DB8">
        <w:t xml:space="preserve"> </w:t>
      </w:r>
      <w:proofErr w:type="spellStart"/>
      <w:r w:rsidRPr="00226DB8">
        <w:t>żelaza</w:t>
      </w:r>
      <w:proofErr w:type="spellEnd"/>
      <w:r>
        <w:t xml:space="preserve"> (ten </w:t>
      </w:r>
      <w:proofErr w:type="spellStart"/>
      <w:r>
        <w:t>sam</w:t>
      </w:r>
      <w:proofErr w:type="spellEnd"/>
      <w:r>
        <w:t xml:space="preserve"> </w:t>
      </w:r>
      <w:proofErr w:type="spellStart"/>
      <w:r>
        <w:t>obszar</w:t>
      </w:r>
      <w:proofErr w:type="spellEnd"/>
      <w:r>
        <w:t xml:space="preserve"> co 12a)</w:t>
      </w:r>
      <w:r w:rsidRPr="00226DB8">
        <w:t xml:space="preserve">; </w:t>
      </w:r>
      <w:r>
        <w:t xml:space="preserve">12 c – </w:t>
      </w:r>
      <w:r w:rsidRPr="00226DB8">
        <w:t xml:space="preserve">mapping </w:t>
      </w:r>
      <w:proofErr w:type="spellStart"/>
      <w:r w:rsidRPr="00226DB8">
        <w:t>zawartości</w:t>
      </w:r>
      <w:proofErr w:type="spellEnd"/>
      <w:r w:rsidRPr="00226DB8">
        <w:t xml:space="preserve"> </w:t>
      </w:r>
      <w:proofErr w:type="spellStart"/>
      <w:r w:rsidRPr="00226DB8">
        <w:t>siarki</w:t>
      </w:r>
      <w:proofErr w:type="spellEnd"/>
      <w:r>
        <w:t xml:space="preserve"> (ten </w:t>
      </w:r>
      <w:proofErr w:type="spellStart"/>
      <w:r>
        <w:t>sam</w:t>
      </w:r>
      <w:proofErr w:type="spellEnd"/>
      <w:r>
        <w:t xml:space="preserve"> </w:t>
      </w:r>
      <w:proofErr w:type="spellStart"/>
      <w:r>
        <w:t>obszar</w:t>
      </w:r>
      <w:proofErr w:type="spellEnd"/>
      <w:r>
        <w:t xml:space="preserve"> co 12a); 12d – </w:t>
      </w:r>
      <w:proofErr w:type="spellStart"/>
      <w:r>
        <w:t>agregat</w:t>
      </w:r>
      <w:proofErr w:type="spellEnd"/>
      <w:r>
        <w:t xml:space="preserve"> </w:t>
      </w:r>
      <w:proofErr w:type="spellStart"/>
      <w:r>
        <w:t>euhedralnych</w:t>
      </w:r>
      <w:proofErr w:type="spellEnd"/>
      <w:r>
        <w:t xml:space="preserve"> </w:t>
      </w:r>
      <w:proofErr w:type="spellStart"/>
      <w:r>
        <w:t>kryształów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(</w:t>
      </w:r>
      <w:proofErr w:type="spellStart"/>
      <w:r>
        <w:rPr>
          <w:i/>
        </w:rPr>
        <w:t>pośrodku</w:t>
      </w:r>
      <w:proofErr w:type="spellEnd"/>
      <w:r>
        <w:t xml:space="preserve"> </w:t>
      </w:r>
      <w:proofErr w:type="spellStart"/>
      <w:r>
        <w:t>zdjęcia</w:t>
      </w:r>
      <w:proofErr w:type="spellEnd"/>
      <w:r>
        <w:t>) w </w:t>
      </w:r>
      <w:proofErr w:type="spellStart"/>
      <w:r>
        <w:t>sąsiedztwie</w:t>
      </w:r>
      <w:proofErr w:type="spellEnd"/>
      <w:r>
        <w:t xml:space="preserve"> </w:t>
      </w:r>
      <w:proofErr w:type="spellStart"/>
      <w:r>
        <w:t>agregatu</w:t>
      </w:r>
      <w:proofErr w:type="spellEnd"/>
      <w:r>
        <w:t xml:space="preserve"> </w:t>
      </w:r>
      <w:proofErr w:type="spellStart"/>
      <w:r>
        <w:t>mineralów</w:t>
      </w:r>
      <w:proofErr w:type="spellEnd"/>
      <w:r>
        <w:t xml:space="preserve"> </w:t>
      </w:r>
      <w:proofErr w:type="spellStart"/>
      <w:r>
        <w:t>tlenkowych</w:t>
      </w:r>
      <w:proofErr w:type="spellEnd"/>
      <w:r>
        <w:t xml:space="preserve"> </w:t>
      </w:r>
      <w:proofErr w:type="spellStart"/>
      <w:r>
        <w:t>żelaza</w:t>
      </w:r>
      <w:proofErr w:type="spellEnd"/>
      <w:r>
        <w:t xml:space="preserve"> (</w:t>
      </w:r>
      <w:proofErr w:type="spellStart"/>
      <w:r>
        <w:t>próbka</w:t>
      </w:r>
      <w:proofErr w:type="spellEnd"/>
      <w:r>
        <w:t xml:space="preserve"> I_3_1, </w:t>
      </w:r>
      <w:proofErr w:type="spellStart"/>
      <w:r>
        <w:t>obraz</w:t>
      </w:r>
      <w:proofErr w:type="spellEnd"/>
      <w:r>
        <w:t xml:space="preserve"> EDS); 12e – </w:t>
      </w:r>
      <w:proofErr w:type="spellStart"/>
      <w:r>
        <w:t>oktaedryczny</w:t>
      </w:r>
      <w:proofErr w:type="spellEnd"/>
      <w:r>
        <w:t xml:space="preserve"> </w:t>
      </w:r>
      <w:proofErr w:type="spellStart"/>
      <w:r>
        <w:t>kryształ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(</w:t>
      </w:r>
      <w:proofErr w:type="spellStart"/>
      <w:r>
        <w:t>próbka</w:t>
      </w:r>
      <w:proofErr w:type="spellEnd"/>
      <w:r>
        <w:t xml:space="preserve"> I_3_2, </w:t>
      </w:r>
      <w:proofErr w:type="spellStart"/>
      <w:r>
        <w:t>obraz</w:t>
      </w:r>
      <w:proofErr w:type="spellEnd"/>
      <w:r>
        <w:t xml:space="preserve"> EDS); 12f – </w:t>
      </w:r>
      <w:proofErr w:type="spellStart"/>
      <w:r>
        <w:t>agregat</w:t>
      </w:r>
      <w:proofErr w:type="spellEnd"/>
      <w:r>
        <w:t xml:space="preserve"> </w:t>
      </w:r>
      <w:proofErr w:type="spellStart"/>
      <w:r>
        <w:t>kryształów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(</w:t>
      </w:r>
      <w:proofErr w:type="spellStart"/>
      <w:r>
        <w:t>próbka</w:t>
      </w:r>
      <w:proofErr w:type="spellEnd"/>
      <w:r>
        <w:t xml:space="preserve"> II_1_1, </w:t>
      </w:r>
      <w:proofErr w:type="spellStart"/>
      <w:r>
        <w:t>obraz</w:t>
      </w:r>
      <w:proofErr w:type="spellEnd"/>
      <w:r>
        <w:t xml:space="preserve"> EDS; cd.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następnej</w:t>
      </w:r>
      <w:proofErr w:type="spellEnd"/>
      <w:r>
        <w:t xml:space="preserve"> </w:t>
      </w:r>
      <w:proofErr w:type="spellStart"/>
      <w:r>
        <w:t>stronie</w:t>
      </w:r>
      <w:proofErr w:type="spellEnd"/>
      <w:r>
        <w:t>).</w:t>
      </w:r>
    </w:p>
    <w:p w14:paraId="3056D796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99745B" w14:textId="77777777" w:rsidR="00D53BF7" w:rsidRPr="007051F9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1178E3" w14:textId="77777777" w:rsidR="00D53BF7" w:rsidRDefault="00D53BF7" w:rsidP="00D53BF7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48E58B5" wp14:editId="63EDBA72">
                <wp:simplePos x="0" y="0"/>
                <wp:positionH relativeFrom="column">
                  <wp:posOffset>2872740</wp:posOffset>
                </wp:positionH>
                <wp:positionV relativeFrom="paragraph">
                  <wp:posOffset>4542542</wp:posOffset>
                </wp:positionV>
                <wp:extent cx="1028700" cy="876935"/>
                <wp:effectExtent l="0" t="0" r="0" b="0"/>
                <wp:wrapNone/>
                <wp:docPr id="133" name="Pole tekstow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F24A2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E58B5" id="Pole tekstowe 133" o:spid="_x0000_s1090" type="#_x0000_t202" style="position:absolute;left:0;text-align:left;margin-left:226.2pt;margin-top:357.7pt;width:81pt;height:69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" filled="f" stroked="f" strokeweight=".5pt">
                <v:textbox>
                  <w:txbxContent>
                    <w:p w14:paraId="0B1F24A2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2168513" wp14:editId="24FC05B1">
                <wp:simplePos x="0" y="0"/>
                <wp:positionH relativeFrom="column">
                  <wp:posOffset>155575</wp:posOffset>
                </wp:positionH>
                <wp:positionV relativeFrom="paragraph">
                  <wp:posOffset>4553364</wp:posOffset>
                </wp:positionV>
                <wp:extent cx="1028700" cy="876935"/>
                <wp:effectExtent l="0" t="0" r="0" b="0"/>
                <wp:wrapNone/>
                <wp:docPr id="134" name="Pole tekstow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EF566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68513" id="Pole tekstowe 134" o:spid="_x0000_s1091" type="#_x0000_t202" style="position:absolute;left:0;text-align:left;margin-left:12.25pt;margin-top:358.55pt;width:81pt;height:69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" filled="f" stroked="f" strokeweight=".5pt">
                <v:textbox>
                  <w:txbxContent>
                    <w:p w14:paraId="0A6EF566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3731E54" wp14:editId="225F8437">
                <wp:simplePos x="0" y="0"/>
                <wp:positionH relativeFrom="column">
                  <wp:posOffset>2882679</wp:posOffset>
                </wp:positionH>
                <wp:positionV relativeFrom="paragraph">
                  <wp:posOffset>2477770</wp:posOffset>
                </wp:positionV>
                <wp:extent cx="1028700" cy="876935"/>
                <wp:effectExtent l="0" t="0" r="0" b="0"/>
                <wp:wrapNone/>
                <wp:docPr id="135" name="Pole tekstow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17108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31E54" id="Pole tekstowe 135" o:spid="_x0000_s1092" type="#_x0000_t202" style="position:absolute;left:0;text-align:left;margin-left:227pt;margin-top:195.1pt;width:81pt;height:69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" filled="f" stroked="f" strokeweight=".5pt">
                <v:textbox>
                  <w:txbxContent>
                    <w:p w14:paraId="00E17108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55FE3A8" wp14:editId="0AAD8E48">
                <wp:simplePos x="0" y="0"/>
                <wp:positionH relativeFrom="column">
                  <wp:posOffset>152400</wp:posOffset>
                </wp:positionH>
                <wp:positionV relativeFrom="paragraph">
                  <wp:posOffset>2474374</wp:posOffset>
                </wp:positionV>
                <wp:extent cx="1028700" cy="876935"/>
                <wp:effectExtent l="0" t="0" r="0" b="0"/>
                <wp:wrapNone/>
                <wp:docPr id="136" name="Pole tekstow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F9AE68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FE3A8" id="Pole tekstowe 136" o:spid="_x0000_s1093" type="#_x0000_t202" style="position:absolute;left:0;text-align:left;margin-left:12pt;margin-top:194.85pt;width:81pt;height:69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" filled="f" stroked="f" strokeweight=".5pt">
                <v:textbox>
                  <w:txbxContent>
                    <w:p w14:paraId="71F9AE68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F38295D" wp14:editId="68979A04">
                <wp:simplePos x="0" y="0"/>
                <wp:positionH relativeFrom="column">
                  <wp:posOffset>2873375</wp:posOffset>
                </wp:positionH>
                <wp:positionV relativeFrom="paragraph">
                  <wp:posOffset>432656</wp:posOffset>
                </wp:positionV>
                <wp:extent cx="1028700" cy="876935"/>
                <wp:effectExtent l="0" t="0" r="0" b="0"/>
                <wp:wrapNone/>
                <wp:docPr id="137" name="Pole tekstow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0016E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8295D" id="Pole tekstowe 137" o:spid="_x0000_s1094" type="#_x0000_t202" style="position:absolute;left:0;text-align:left;margin-left:226.25pt;margin-top:34.05pt;width:81pt;height:69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" filled="f" stroked="f" strokeweight=".5pt">
                <v:textbox>
                  <w:txbxContent>
                    <w:p w14:paraId="5610016E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29576E4A" w14:textId="77777777" w:rsidR="00D53BF7" w:rsidRPr="00E96F51" w:rsidRDefault="00D53BF7" w:rsidP="00D34B12">
      <w:pPr>
        <w:pStyle w:val="Figpodpis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1AFC855D" wp14:editId="64950891">
                <wp:simplePos x="0" y="0"/>
                <wp:positionH relativeFrom="margin">
                  <wp:posOffset>136525</wp:posOffset>
                </wp:positionH>
                <wp:positionV relativeFrom="paragraph">
                  <wp:posOffset>254167</wp:posOffset>
                </wp:positionV>
                <wp:extent cx="5440680" cy="6158865"/>
                <wp:effectExtent l="0" t="0" r="7620" b="0"/>
                <wp:wrapSquare wrapText="bothSides"/>
                <wp:docPr id="138" name="Grupa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680" cy="6158865"/>
                          <a:chOff x="-10510" y="0"/>
                          <a:chExt cx="5441220" cy="6158898"/>
                        </a:xfrm>
                      </wpg:grpSpPr>
                      <pic:pic xmlns:pic="http://schemas.openxmlformats.org/drawingml/2006/picture">
                        <pic:nvPicPr>
                          <pic:cNvPr id="139" name="Obraz 139" descr="C:\Users\Agata_P\Documents\Magisterka\III_1_2\p10_02.tif"/>
                          <pic:cNvPicPr>
                            <a:picLocks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" name="Obraz 140" descr="C:\Users\Agata_P\Documents\Magisterka\III_1_2\p10_03.tif"/>
                          <pic:cNvPicPr>
                            <a:picLocks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66306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" name="Obraz 141" descr="C:\Users\Agata_P\Documents\Magisterka\III_3_1\p13_04.tif"/>
                          <pic:cNvPicPr>
                            <a:picLocks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2066306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Obraz 142" descr="C:\Users\Agata_P\Documents\Magisterka\IV_1_2\1612_do17.tif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132613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Obraz 143" descr="C:\Users\Agata_P\Documents\Magisterka\IV_2_3\p16_14.tif"/>
                          <pic:cNvPicPr>
                            <a:picLocks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325" y="4132613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4" name="Grupa 144"/>
                        <wpg:cNvGrpSpPr/>
                        <wpg:grpSpPr>
                          <a:xfrm>
                            <a:off x="-10510" y="0"/>
                            <a:ext cx="2709895" cy="2026285"/>
                            <a:chOff x="-10510" y="0"/>
                            <a:chExt cx="2709895" cy="2024380"/>
                          </a:xfrm>
                        </wpg:grpSpPr>
                        <pic:pic xmlns:pic="http://schemas.openxmlformats.org/drawingml/2006/picture">
                          <pic:nvPicPr>
                            <pic:cNvPr id="145" name="Obraz 145" descr="C:\Users\Agata_P\Documents\Magisterka\II_1_1\p3_08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99385" cy="202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6" name="Pole tekstowe 146"/>
                          <wps:cNvSpPr txBox="1"/>
                          <wps:spPr>
                            <a:xfrm>
                              <a:off x="-10510" y="0"/>
                              <a:ext cx="1028700" cy="876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E746D2" w14:textId="77777777" w:rsidR="00D53BF7" w:rsidRPr="00F039B3" w:rsidRDefault="00D53BF7" w:rsidP="00D53BF7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AFC855D" id="Grupa 138" o:spid="_x0000_s1095" style="position:absolute;left:0;text-align:left;margin-left:10.75pt;margin-top:20pt;width:428.4pt;height:484.95pt;z-index:251824128;mso-position-horizontal-relative:margin;mso-width-relative:margin" coordorigin="-105" coordsize="54412,61588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TFzc5ycY2OEhCEh3t7v70JCEBBS&#10;Ur29zs6trf//paW1tWtrISGUlNbWvb2lpSEhQkLv797enJytrYyMnJxKSlpaSkopKe/vtbWMjHt7&#10;hIRaWv//GRkAACkpxcXOzu/vhISUlCkpEBB7e97eKSnW1s7OY2N7e/f3ra3391JSMTH39zo6OjoA&#10;AFpaY2MpKWtrEBDe3hAQGRlSUsXFe3ucnIyMvb3v797eCAicnAg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MXNznJxjY4SEISHe3u/vQkIQEFJS&#10;vb3Ozq2t//+1taWlc3M6OoyMzs7FxaWlISE6OtbW1talpb29e3ulpUpKWlpSUhAQ9/e9vYyMY2OE&#10;hGtr//8hIQgIISHFxebm1tZzc5SUOjoICHt75uY6Ou/vzs5jY4SE9/elpe/vSkopKff3QkJCQggI&#10;WlpjYwgIc3MICM7OAAAZGUpKxcV7e4yMjIytrff35uYZGbW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3d2ZmVVVERIiImZkzMyIi&#10;ERGqqgAAu7vMzN3d7u7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d3ZmZVVUREiIiZmTMzIiIR&#10;EaqqAAC7u8zM3d3u7v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NzjIxjY1JSQkIxMSEhEBAAAJycra29vc7O3t7v7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3OMjGNjUlJCQjExISEQEAAAnJytrb29zs7e3u/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ExQkJSUmNjc3MhIRAQAACMjJycra2cnK2ttbW1taWlc3O1tcXFc3O1taWllJTFxdbW&#10;1tbe3t7e7+/m5vf33t7Ozvf37+///8XF5uZaWt7ea2vOznNzhIR7e1paAAAICBkZAAAQEFpaOjpj&#10;YwgIWlopKSEhEBApKSkpGRkxMd7eGRkpKTo6MTFKSmNjc3NKSmtrMTFSUkpKOj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TFCQlJSY2NzcyEhEBAAAIyMnJytrZycra29vaWlnJxra6WlxcWMjL29nJyUlM7Ozs7W&#10;1t7e3t7e3u/v3t7e3q2t9/f39/f31tb391pa3t5ra9bWjIyEhHNzWloAABAQAAAQEAAAWlo6OmNj&#10;ISFKShAQEBAhITExKSkQECkppaUZGTExOjpCQlJSWlpra0pKc3M6OlJSQkIZ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TEhIRAQAABCQlJSY2NjY0pKUlJaWnt7Wlpra3t7Wlo6OjExMTEAACEhEBBKShAQGRkA&#10;ACEhUlIAAHt7EBA6OiEhe3shISkpSkqMjHt7c3OUlHNzEBCEhJSUnJylpbW1ra2EhJycpaW1tb29&#10;xcXFxdbW1tbW1sXF9/fv7729xcWtrYSExcWMjObm1tbm5t7ehITm5u/v5ub395yctbXFxb2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xMSEhEBAAAEJCUlJra1paUlJKSmNja2taWmtra2taWjo6KSkxMQgIEBAICEpKGRkhIQAA&#10;KSlCQggISkoAAEJCCAh7eyEhKSlKSoyMc3OMjHNzjIwZGYSElJScnKWlpaWlpZSUlJSlpbW1vb3O&#10;zs7O1tbW1t7excXv797era21taWlpaXm5sXFtbXe3u/v5uaEhL291tbv7/f3e3utra2tra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BLAwQKAAAAAAAAACEAcrZqB37oAAB+6AAAFQAAAGRycy9tZWRpYS9pbWFnZTQuanBlZ//Y&#10;/+AAEEpGSUYAAQEBANwA3AAA/9sAQwACAQECAQECAgICAgICAgMFAwMDAwMGBAQDBQcGBwcHBgcH&#10;CAkLCQgICggHBwoNCgoLDAwMDAcJDg8NDA4LDAwM/9sAQwECAgIDAwMGAwMGDAgHCAwMDAwMDAwM&#10;DAwMDAwMDAwMDAwMDAwMDAwMDAwMDAwMDAwMDAwMDAwMDAwMDAwMDAwM/8AAEQgB5wK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">
                <v:shape id="Obraz 139" o:spid="_x0000_s1096" type="#_x0000_t75" style="position:absolute;left:27313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">
                  <v:imagedata r:id="rId89" o:title="p10_02"/>
                  <o:lock v:ext="edit" aspectratio="f"/>
                </v:shape>
                <v:shape id="Obraz 140" o:spid="_x0000_s1097" type="#_x0000_t75" style="position:absolute;top:20663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">
                  <v:imagedata r:id="rId90" o:title="p10_03"/>
                  <o:lock v:ext="edit" aspectratio="f"/>
                </v:shape>
                <v:shape id="Obraz 141" o:spid="_x0000_s1098" type="#_x0000_t75" style="position:absolute;left:27313;top:20663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">
                  <v:imagedata r:id="rId91" o:title="p13_04"/>
                  <o:lock v:ext="edit" aspectratio="f"/>
                </v:shape>
                <v:shape id="Obraz 142" o:spid="_x0000_s1099" type="#_x0000_t75" style="position:absolute;top:41326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">
                  <v:imagedata r:id="rId92" o:title="1612_do17"/>
                </v:shape>
                <v:shape id="Obraz 143" o:spid="_x0000_s1100" type="#_x0000_t75" style="position:absolute;left:27313;top:41326;width:26994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">
                  <v:imagedata r:id="rId93" o:title="p16_14"/>
                  <o:lock v:ext="edit" aspectratio="f"/>
                </v:shape>
                <v:group id="Grupa 144" o:spid="_x0000_s1101" style="position:absolute;left:-105;width:27098;height:20262" coordorigin="-105" coordsize="27098,20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Obraz 145" o:spid="_x0000_s1102" type="#_x0000_t75" style="position:absolute;width:26993;height:20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">
                    <v:imagedata r:id="rId94" o:title="p3_08"/>
                  </v:shape>
                  <v:shape id="Pole tekstowe 146" o:spid="_x0000_s1103" type="#_x0000_t202" style="position:absolute;left:-105;width:10286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4s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AfW44sxQAAANwAAAAP&#10;AAAAAAAAAAAAAAAAAAcCAABkcnMvZG93bnJldi54bWxQSwUGAAAAAAMAAwC3AAAA+QIAAAAA&#10;" filled="f" stroked="f" strokeweight=".5pt">
                    <v:textbox>
                      <w:txbxContent>
                        <w:p w14:paraId="72E746D2" w14:textId="77777777" w:rsidR="00D53BF7" w:rsidRPr="00F039B3" w:rsidRDefault="00D53BF7" w:rsidP="00D53BF7">
                          <w:pP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g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  <w:r>
        <w:t>F</w:t>
      </w:r>
      <w:r w:rsidRPr="00226DB8">
        <w:t>ig. 12</w:t>
      </w:r>
      <w:r>
        <w:t xml:space="preserve"> cd</w:t>
      </w:r>
      <w:r w:rsidRPr="00226DB8">
        <w:t>. 12</w:t>
      </w:r>
      <w:r>
        <w:t>g</w:t>
      </w:r>
      <w:r w:rsidRPr="00226DB8">
        <w:t xml:space="preserve"> –</w:t>
      </w:r>
      <w:r>
        <w:t xml:space="preserve"> </w:t>
      </w:r>
      <w:proofErr w:type="spellStart"/>
      <w:r>
        <w:t>skupienie</w:t>
      </w:r>
      <w:proofErr w:type="spellEnd"/>
      <w:r>
        <w:t xml:space="preserve"> </w:t>
      </w:r>
      <w:proofErr w:type="spellStart"/>
      <w:r>
        <w:t>mikrokryształów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o </w:t>
      </w:r>
      <w:proofErr w:type="spellStart"/>
      <w:r>
        <w:t>nieregularnym</w:t>
      </w:r>
      <w:proofErr w:type="spellEnd"/>
      <w:r>
        <w:t xml:space="preserve"> </w:t>
      </w:r>
      <w:proofErr w:type="spellStart"/>
      <w:r>
        <w:t>kształcie</w:t>
      </w:r>
      <w:proofErr w:type="spellEnd"/>
      <w:r w:rsidRPr="00226DB8">
        <w:t>,</w:t>
      </w:r>
      <w:r>
        <w:t xml:space="preserve"> </w:t>
      </w:r>
      <w:proofErr w:type="spellStart"/>
      <w:r>
        <w:t>próbka</w:t>
      </w:r>
      <w:proofErr w:type="spellEnd"/>
      <w:r>
        <w:t xml:space="preserve"> II_1_1,</w:t>
      </w:r>
      <w:r w:rsidRPr="00226DB8">
        <w:t xml:space="preserve"> </w:t>
      </w:r>
      <w:proofErr w:type="spellStart"/>
      <w:r w:rsidRPr="00226DB8">
        <w:t>obraz</w:t>
      </w:r>
      <w:proofErr w:type="spellEnd"/>
      <w:r w:rsidRPr="00226DB8">
        <w:t xml:space="preserve"> ED</w:t>
      </w:r>
      <w:r>
        <w:t>S</w:t>
      </w:r>
      <w:r w:rsidRPr="00226DB8">
        <w:t>; 12</w:t>
      </w:r>
      <w:r>
        <w:t>h,j,m</w:t>
      </w:r>
      <w:r w:rsidRPr="00226DB8">
        <w:t xml:space="preserve"> –</w:t>
      </w:r>
      <w:r>
        <w:t xml:space="preserve"> </w:t>
      </w:r>
      <w:proofErr w:type="spellStart"/>
      <w:r>
        <w:t>agregaty</w:t>
      </w:r>
      <w:proofErr w:type="spellEnd"/>
      <w:r>
        <w:t xml:space="preserve"> </w:t>
      </w:r>
      <w:proofErr w:type="spellStart"/>
      <w:r>
        <w:t>wzajemnie</w:t>
      </w:r>
      <w:proofErr w:type="spellEnd"/>
      <w:r>
        <w:t xml:space="preserve"> </w:t>
      </w:r>
      <w:proofErr w:type="spellStart"/>
      <w:r>
        <w:t>poprzerastanych</w:t>
      </w:r>
      <w:proofErr w:type="spellEnd"/>
      <w:r>
        <w:t xml:space="preserve"> </w:t>
      </w:r>
      <w:proofErr w:type="spellStart"/>
      <w:r>
        <w:t>oktaedrów</w:t>
      </w:r>
      <w:proofErr w:type="spellEnd"/>
      <w:r>
        <w:t xml:space="preserve"> </w:t>
      </w:r>
      <w:proofErr w:type="spellStart"/>
      <w:r>
        <w:t>pirytowych</w:t>
      </w:r>
      <w:proofErr w:type="spellEnd"/>
      <w:r>
        <w:t xml:space="preserve">, </w:t>
      </w:r>
      <w:proofErr w:type="spellStart"/>
      <w:r>
        <w:t>odpowiednio</w:t>
      </w:r>
      <w:proofErr w:type="spellEnd"/>
      <w:r>
        <w:t xml:space="preserve"> </w:t>
      </w:r>
      <w:proofErr w:type="spellStart"/>
      <w:r>
        <w:t>próbki</w:t>
      </w:r>
      <w:proofErr w:type="spellEnd"/>
      <w:r>
        <w:t xml:space="preserve">: III_1_2, III_3_1, IV_2_3, </w:t>
      </w:r>
      <w:proofErr w:type="spellStart"/>
      <w:r>
        <w:t>obrazy</w:t>
      </w:r>
      <w:proofErr w:type="spellEnd"/>
      <w:r>
        <w:t xml:space="preserve"> EDS; 12 </w:t>
      </w:r>
      <w:proofErr w:type="spellStart"/>
      <w:r>
        <w:t>i</w:t>
      </w:r>
      <w:proofErr w:type="spellEnd"/>
      <w:r>
        <w:t xml:space="preserve"> – </w:t>
      </w:r>
      <w:proofErr w:type="spellStart"/>
      <w:r>
        <w:t>kuboidalny</w:t>
      </w:r>
      <w:proofErr w:type="spellEnd"/>
      <w:r>
        <w:t xml:space="preserve">(?) </w:t>
      </w:r>
      <w:proofErr w:type="spellStart"/>
      <w:r>
        <w:t>mikrokryształ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, </w:t>
      </w:r>
      <w:proofErr w:type="spellStart"/>
      <w:r>
        <w:t>próbka</w:t>
      </w:r>
      <w:proofErr w:type="spellEnd"/>
      <w:r>
        <w:t xml:space="preserve"> III_1_2, </w:t>
      </w:r>
      <w:proofErr w:type="spellStart"/>
      <w:r>
        <w:t>obraz</w:t>
      </w:r>
      <w:proofErr w:type="spellEnd"/>
      <w:r>
        <w:t xml:space="preserve"> EDS, 12l – </w:t>
      </w:r>
      <w:proofErr w:type="spellStart"/>
      <w:r>
        <w:t>mikrokryształy</w:t>
      </w:r>
      <w:proofErr w:type="spellEnd"/>
      <w:r>
        <w:t xml:space="preserve"> </w:t>
      </w:r>
      <w:proofErr w:type="spellStart"/>
      <w:r>
        <w:t>pirytu</w:t>
      </w:r>
      <w:proofErr w:type="spellEnd"/>
      <w:r>
        <w:t xml:space="preserve"> (</w:t>
      </w:r>
      <w:r>
        <w:rPr>
          <w:i/>
        </w:rPr>
        <w:t xml:space="preserve">po </w:t>
      </w:r>
      <w:proofErr w:type="spellStart"/>
      <w:r>
        <w:rPr>
          <w:i/>
        </w:rPr>
        <w:t>prawej</w:t>
      </w:r>
      <w:proofErr w:type="spellEnd"/>
      <w:r>
        <w:t xml:space="preserve">) w </w:t>
      </w:r>
      <w:proofErr w:type="spellStart"/>
      <w:r>
        <w:t>sąsiedztwie</w:t>
      </w:r>
      <w:proofErr w:type="spellEnd"/>
      <w:r>
        <w:t xml:space="preserve"> </w:t>
      </w:r>
      <w:proofErr w:type="spellStart"/>
      <w:r>
        <w:t>skupienia</w:t>
      </w:r>
      <w:proofErr w:type="spellEnd"/>
      <w:r>
        <w:t xml:space="preserve"> </w:t>
      </w:r>
      <w:proofErr w:type="spellStart"/>
      <w:r>
        <w:t>barytu</w:t>
      </w:r>
      <w:proofErr w:type="spellEnd"/>
      <w:r>
        <w:t>(?) (</w:t>
      </w:r>
      <w:r>
        <w:rPr>
          <w:i/>
        </w:rPr>
        <w:t xml:space="preserve">po </w:t>
      </w:r>
      <w:proofErr w:type="spellStart"/>
      <w:r>
        <w:rPr>
          <w:i/>
        </w:rPr>
        <w:t>lewej</w:t>
      </w:r>
      <w:proofErr w:type="spellEnd"/>
      <w:r>
        <w:t xml:space="preserve">), </w:t>
      </w:r>
      <w:proofErr w:type="spellStart"/>
      <w:r>
        <w:t>próbka</w:t>
      </w:r>
      <w:proofErr w:type="spellEnd"/>
      <w:r>
        <w:t xml:space="preserve"> IV_1_2, </w:t>
      </w:r>
      <w:proofErr w:type="spellStart"/>
      <w:r>
        <w:t>obraz</w:t>
      </w:r>
      <w:proofErr w:type="spellEnd"/>
      <w:r>
        <w:t xml:space="preserve"> EDS.</w:t>
      </w:r>
    </w:p>
    <w:p w14:paraId="1A2ECDD9" w14:textId="77777777" w:rsidR="00D53BF7" w:rsidRDefault="00D53BF7" w:rsidP="00D53BF7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9BC3D1" w14:textId="77777777" w:rsidR="00D53BF7" w:rsidRDefault="00D53BF7" w:rsidP="00D53BF7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B3F56D" w14:textId="77777777" w:rsidR="00D53BF7" w:rsidRDefault="00D53BF7" w:rsidP="00D53BF7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</w:t>
      </w:r>
      <w:proofErr w:type="spellStart"/>
      <w:r>
        <w:rPr>
          <w:rFonts w:ascii="Times New Roman" w:hAnsi="Times New Roman" w:cs="Times New Roman"/>
          <w:sz w:val="24"/>
          <w:szCs w:val="24"/>
        </w:rPr>
        <w:t>próbce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II_2_1 </w:t>
      </w:r>
      <w:proofErr w:type="spellStart"/>
      <w:r>
        <w:rPr>
          <w:rFonts w:ascii="Times New Roman" w:hAnsi="Times New Roman" w:cs="Times New Roman"/>
          <w:sz w:val="24"/>
          <w:szCs w:val="24"/>
        </w:rPr>
        <w:t>zaobserwowano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euhedralne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kryształy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pirytu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rosnące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>
        <w:rPr>
          <w:rFonts w:ascii="Times New Roman" w:hAnsi="Times New Roman" w:cs="Times New Roman"/>
          <w:sz w:val="24"/>
          <w:szCs w:val="24"/>
        </w:rPr>
        <w:t>obrębie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blaszki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DB41E6" w14:textId="77777777" w:rsidR="00D53BF7" w:rsidRPr="005F6A81" w:rsidRDefault="00D53BF7" w:rsidP="00D53BF7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4767CF7" wp14:editId="10A4E4DA">
                <wp:simplePos x="0" y="0"/>
                <wp:positionH relativeFrom="column">
                  <wp:posOffset>4562475</wp:posOffset>
                </wp:positionH>
                <wp:positionV relativeFrom="paragraph">
                  <wp:posOffset>4370926</wp:posOffset>
                </wp:positionV>
                <wp:extent cx="155575" cy="107950"/>
                <wp:effectExtent l="19050" t="38100" r="15875" b="6350"/>
                <wp:wrapNone/>
                <wp:docPr id="147" name="Łącznik prosty ze strzałką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575" cy="107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1C51" id="Łącznik prosty ze strzałką 147" o:spid="_x0000_s1026" type="#_x0000_t32" style="position:absolute;margin-left:359.25pt;margin-top:344.15pt;width:12.25pt;height:8.5pt;rotation:-12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" strokecolor="#00b0f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0EC3FDC" wp14:editId="225AAB66">
                <wp:simplePos x="0" y="0"/>
                <wp:positionH relativeFrom="margin">
                  <wp:posOffset>2864485</wp:posOffset>
                </wp:positionH>
                <wp:positionV relativeFrom="paragraph">
                  <wp:posOffset>2614461</wp:posOffset>
                </wp:positionV>
                <wp:extent cx="975360" cy="831850"/>
                <wp:effectExtent l="0" t="0" r="0" b="6350"/>
                <wp:wrapNone/>
                <wp:docPr id="148" name="Pole tekstow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B267D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C3FDC" id="Pole tekstowe 148" o:spid="_x0000_s1104" type="#_x0000_t202" style="position:absolute;left:0;text-align:left;margin-left:225.55pt;margin-top:205.85pt;width:76.8pt;height:65.5pt;z-index:251822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" filled="f" stroked="f" strokeweight=".5pt">
                <v:textbox>
                  <w:txbxContent>
                    <w:p w14:paraId="43EB267D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B6E1EAE" wp14:editId="1A9BBCA6">
                <wp:simplePos x="0" y="0"/>
                <wp:positionH relativeFrom="margin">
                  <wp:align>left</wp:align>
                </wp:positionH>
                <wp:positionV relativeFrom="paragraph">
                  <wp:posOffset>2621016</wp:posOffset>
                </wp:positionV>
                <wp:extent cx="975360" cy="831850"/>
                <wp:effectExtent l="0" t="0" r="0" b="6350"/>
                <wp:wrapNone/>
                <wp:docPr id="149" name="Pole tekstow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1F427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E1EAE" id="Pole tekstowe 149" o:spid="_x0000_s1105" type="#_x0000_t202" style="position:absolute;left:0;text-align:left;margin-left:0;margin-top:206.4pt;width:76.8pt;height:65.5pt;z-index:251821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" filled="f" stroked="f" strokeweight=".5pt">
                <v:textbox>
                  <w:txbxContent>
                    <w:p w14:paraId="6F61F427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3A0F210" wp14:editId="30732DC6">
                <wp:simplePos x="0" y="0"/>
                <wp:positionH relativeFrom="margin">
                  <wp:posOffset>2861310</wp:posOffset>
                </wp:positionH>
                <wp:positionV relativeFrom="paragraph">
                  <wp:posOffset>455461</wp:posOffset>
                </wp:positionV>
                <wp:extent cx="975360" cy="831850"/>
                <wp:effectExtent l="0" t="0" r="0" b="6350"/>
                <wp:wrapNone/>
                <wp:docPr id="150" name="Pole tekstow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AE4E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0F210" id="Pole tekstowe 150" o:spid="_x0000_s1106" type="#_x0000_t202" style="position:absolute;left:0;text-align:left;margin-left:225.3pt;margin-top:35.85pt;width:76.8pt;height:65.5pt;z-index:251820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" filled="f" stroked="f" strokeweight=".5pt">
                <v:textbox>
                  <w:txbxContent>
                    <w:p w14:paraId="0989AE4E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AFD63A" wp14:editId="6DBA4BFB">
                <wp:simplePos x="0" y="0"/>
                <wp:positionH relativeFrom="margin">
                  <wp:align>left</wp:align>
                </wp:positionH>
                <wp:positionV relativeFrom="paragraph">
                  <wp:posOffset>475118</wp:posOffset>
                </wp:positionV>
                <wp:extent cx="975360" cy="831850"/>
                <wp:effectExtent l="0" t="0" r="0" b="6350"/>
                <wp:wrapNone/>
                <wp:docPr id="151" name="Pole tekstow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83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49FBF" w14:textId="77777777" w:rsidR="00D53BF7" w:rsidRPr="00F039B3" w:rsidRDefault="00D53BF7" w:rsidP="00D53BF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F039B3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FD63A" id="Pole tekstowe 151" o:spid="_x0000_s1107" type="#_x0000_t202" style="position:absolute;left:0;text-align:left;margin-left:0;margin-top:37.4pt;width:76.8pt;height:65.5pt;z-index:251819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" filled="f" stroked="f" strokeweight=".5pt">
                <v:textbox>
                  <w:txbxContent>
                    <w:p w14:paraId="07E49FBF" w14:textId="77777777" w:rsidR="00D53BF7" w:rsidRPr="00F039B3" w:rsidRDefault="00D53BF7" w:rsidP="00D53BF7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F039B3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144145" distL="114300" distR="114300" simplePos="0" relativeHeight="251817984" behindDoc="0" locked="0" layoutInCell="1" allowOverlap="1" wp14:anchorId="1F01BF04" wp14:editId="2109C669">
                <wp:simplePos x="0" y="0"/>
                <wp:positionH relativeFrom="margin">
                  <wp:posOffset>-635</wp:posOffset>
                </wp:positionH>
                <wp:positionV relativeFrom="paragraph">
                  <wp:posOffset>449801</wp:posOffset>
                </wp:positionV>
                <wp:extent cx="5716270" cy="4305300"/>
                <wp:effectExtent l="0" t="0" r="0" b="0"/>
                <wp:wrapSquare wrapText="bothSides"/>
                <wp:docPr id="152" name="Grupa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305300"/>
                          <a:chOff x="0" y="0"/>
                          <a:chExt cx="5717540" cy="4305935"/>
                        </a:xfrm>
                      </wpg:grpSpPr>
                      <pic:pic xmlns:pic="http://schemas.openxmlformats.org/drawingml/2006/picture">
                        <pic:nvPicPr>
                          <pic:cNvPr id="153" name="Obraz 153" descr="C:\Users\Agata_P\Documents\Magisterka\II_2_1\p5_02.tif"/>
                          <pic:cNvPicPr>
                            <a:picLocks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35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" name="Obraz 154" descr="C:\Users\Agata_P\Documents\Magisterka\II_2_1\17_11_2Fe2.tif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5" name="Obraz 155" descr="C:\Users\Agata_P\Documents\Magisterka\II_2_1\17_11_2S2.tif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6" name="Obraz 156" descr="C:\Users\Agata_P\Documents\Magisterka\II_2_1\17_11_2Cu2.tif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878E0" id="Grupa 152" o:spid="_x0000_s1026" style="position:absolute;margin-left:-.05pt;margin-top:35.4pt;width:450.1pt;height:339pt;z-index:251817984;mso-wrap-distance-bottom:11.35pt;mso-position-horizontal-relative:margin;mso-width-relative:margin;mso-height-relative:margin" coordsize="57175,43059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3OMjGNjUlKcnDExISEAABAQQkKtrb29nJylpc7Ozs57e87OpaWUlFpaa2uEhFJSSkq9&#10;vWNjY2NjY5yclJSUlHt7jIycnDo6GRkpKRkZUlJKSq2tOjqtrcXFra1aWjo6ISGtrVJSra1CQtbW&#10;3t7v7+/v7+//////KSm1tRkZAAAICAgIEBDOzu/v5uYZGQgICAgZ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zc4yMY2NSUpycMTEhIQAAEBBCQq2tvb2lpa2tzs7W1nt7tbW9vYyMWlpjY4SESkpSUq2t&#10;a2tra3NzpaWUlIyMhISMjJycMTE6OikpISFCQkpKpaU6Oq2txcWlpVJSQkIZGcXFWlrFxUJC1tbm&#10;5u/v7+/W1v//7+86OoSEGRkQEAAAEBAICNbW1tbv7yEhEBApKTE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BLAwQKAAAAAAAAACEAZFVKoY/GAQCPxgEAFQAAAGRycy9tZWRpYS9pbWFnZTMuanBlZ//Y&#10;/+AAEEpGSUYAAQEBANwA3AAA/9sAQwACAQECAQECAgICAgICAgMFAwMDAwMGBAQDBQcGBwcHBgcH&#10;CAkLCQgICggHBwoNCgoLDAwMDAcJDg8NDA4LDAwM/9sAQwECAgIDAwMGAwMGDAgHCAwMDAwMDAwM&#10;DAwMDAwMDAwMDAwMDAwMDAwMDAwMDAwMDAwMDAwMDAwMDAwMDAwMDAwM/8AAEQgCAgK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">
                <v:shape id="Obraz 153" o:spid="_x0000_s1027" type="#_x0000_t75" style="position:absolute;width:28403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">
                  <v:imagedata r:id="rId99" o:title="p5_02"/>
                  <o:lock v:ext="edit" aspectratio="f"/>
                </v:shape>
                <v:shape id="Obraz 154" o:spid="_x0000_s1028" type="#_x0000_t75" style="position:absolute;left:28765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">
                  <v:imagedata r:id="rId100" o:title="17_11_2Fe2"/>
                </v:shape>
                <v:shape id="Obraz 155" o:spid="_x0000_s1029" type="#_x0000_t75" style="position:absolute;top:21717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">
                  <v:imagedata r:id="rId101" o:title="17_11_2S2"/>
                </v:shape>
                <v:shape id="Obraz 156" o:spid="_x0000_s1030" type="#_x0000_t75" style="position:absolute;left:28765;top:21717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">
                  <v:imagedata r:id="rId102" o:title="17_11_2Cu2"/>
                </v:shape>
                <w10:wrap type="square" anchorx="margin"/>
              </v:group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innego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minerału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żelazowego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przypuszczalnie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tlenku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bądź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tlenowodorotlenku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(Fig. 13).</w:t>
      </w:r>
    </w:p>
    <w:p w14:paraId="527BCC3A" w14:textId="77777777" w:rsidR="00D53BF7" w:rsidRPr="00457631" w:rsidRDefault="00D53BF7" w:rsidP="00D34B12">
      <w:pPr>
        <w:pStyle w:val="Figpodpis"/>
      </w:pPr>
      <w:r w:rsidRPr="005F6A81">
        <w:t xml:space="preserve">Fig. 13. </w:t>
      </w:r>
      <w:proofErr w:type="spellStart"/>
      <w:r w:rsidRPr="005F6A81">
        <w:t>Euhedraln</w:t>
      </w:r>
      <w:r>
        <w:t>e</w:t>
      </w:r>
      <w:proofErr w:type="spellEnd"/>
      <w:r w:rsidRPr="005F6A81">
        <w:t xml:space="preserve"> </w:t>
      </w:r>
      <w:proofErr w:type="spellStart"/>
      <w:r w:rsidRPr="005F6A81">
        <w:t>kryształ</w:t>
      </w:r>
      <w:r>
        <w:t>y</w:t>
      </w:r>
      <w:proofErr w:type="spellEnd"/>
      <w:r w:rsidRPr="005F6A81">
        <w:t xml:space="preserve"> </w:t>
      </w:r>
      <w:proofErr w:type="spellStart"/>
      <w:r w:rsidRPr="005F6A81">
        <w:t>pirytu</w:t>
      </w:r>
      <w:proofErr w:type="spellEnd"/>
      <w:r w:rsidRPr="005F6A81">
        <w:t xml:space="preserve"> </w:t>
      </w:r>
      <w:proofErr w:type="spellStart"/>
      <w:r w:rsidRPr="005F6A81">
        <w:t>rosnąc</w:t>
      </w:r>
      <w:r>
        <w:t>e</w:t>
      </w:r>
      <w:proofErr w:type="spellEnd"/>
      <w:r w:rsidRPr="005F6A81">
        <w:t xml:space="preserve"> w </w:t>
      </w:r>
      <w:proofErr w:type="spellStart"/>
      <w:r w:rsidRPr="005F6A81">
        <w:t>obrębie</w:t>
      </w:r>
      <w:proofErr w:type="spellEnd"/>
      <w:r w:rsidRPr="005F6A81">
        <w:t xml:space="preserve"> </w:t>
      </w:r>
      <w:proofErr w:type="spellStart"/>
      <w:r w:rsidRPr="005F6A81">
        <w:t>blaszki</w:t>
      </w:r>
      <w:proofErr w:type="spellEnd"/>
      <w:r w:rsidRPr="005F6A81">
        <w:t xml:space="preserve"> </w:t>
      </w:r>
      <w:proofErr w:type="spellStart"/>
      <w:r w:rsidRPr="005F6A81">
        <w:t>minerału</w:t>
      </w:r>
      <w:proofErr w:type="spellEnd"/>
      <w:r w:rsidRPr="005F6A81">
        <w:t xml:space="preserve"> </w:t>
      </w:r>
      <w:proofErr w:type="spellStart"/>
      <w:r w:rsidRPr="005F6A81">
        <w:t>tlenkowego</w:t>
      </w:r>
      <w:proofErr w:type="spellEnd"/>
      <w:r w:rsidRPr="005F6A81">
        <w:t xml:space="preserve"> </w:t>
      </w:r>
      <w:proofErr w:type="spellStart"/>
      <w:r w:rsidRPr="005F6A81">
        <w:t>żelaza</w:t>
      </w:r>
      <w:proofErr w:type="spellEnd"/>
      <w:r>
        <w:t>(?)</w:t>
      </w:r>
      <w:r w:rsidRPr="005F6A81">
        <w:t xml:space="preserve"> (</w:t>
      </w:r>
      <w:proofErr w:type="spellStart"/>
      <w:r w:rsidRPr="005F6A81">
        <w:t>próbka</w:t>
      </w:r>
      <w:proofErr w:type="spellEnd"/>
      <w:r w:rsidRPr="005F6A81">
        <w:t xml:space="preserve"> II_2_1)</w:t>
      </w:r>
      <w:r>
        <w:t xml:space="preserve">; 13a – </w:t>
      </w:r>
      <w:proofErr w:type="spellStart"/>
      <w:r>
        <w:t>obraz</w:t>
      </w:r>
      <w:proofErr w:type="spellEnd"/>
      <w:r>
        <w:t xml:space="preserve"> EDS; 13b – mapping </w:t>
      </w:r>
      <w:proofErr w:type="spellStart"/>
      <w:r>
        <w:t>zawartości</w:t>
      </w:r>
      <w:proofErr w:type="spellEnd"/>
      <w:r>
        <w:t xml:space="preserve"> </w:t>
      </w:r>
      <w:proofErr w:type="spellStart"/>
      <w:r>
        <w:t>żelaza</w:t>
      </w:r>
      <w:proofErr w:type="spellEnd"/>
      <w:r>
        <w:t xml:space="preserve">; 13c – mapping </w:t>
      </w:r>
      <w:proofErr w:type="spellStart"/>
      <w:r>
        <w:t>zawartości</w:t>
      </w:r>
      <w:proofErr w:type="spellEnd"/>
      <w:r>
        <w:t xml:space="preserve"> </w:t>
      </w:r>
      <w:proofErr w:type="spellStart"/>
      <w:r>
        <w:t>siarki</w:t>
      </w:r>
      <w:proofErr w:type="spellEnd"/>
      <w:r>
        <w:t xml:space="preserve">; 13d – mapping </w:t>
      </w:r>
      <w:proofErr w:type="spellStart"/>
      <w:r>
        <w:t>zawartości</w:t>
      </w:r>
      <w:proofErr w:type="spellEnd"/>
      <w:r>
        <w:t xml:space="preserve"> </w:t>
      </w:r>
      <w:proofErr w:type="spellStart"/>
      <w:r>
        <w:t>miedzi</w:t>
      </w:r>
      <w:proofErr w:type="spellEnd"/>
      <w:r>
        <w:t xml:space="preserve">, </w:t>
      </w:r>
      <w:proofErr w:type="spellStart"/>
      <w:r>
        <w:rPr>
          <w:i/>
        </w:rPr>
        <w:t>niebieska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strzałka</w:t>
      </w:r>
      <w:proofErr w:type="spellEnd"/>
      <w:r>
        <w:t xml:space="preserve"> – </w:t>
      </w:r>
      <w:proofErr w:type="spellStart"/>
      <w:r>
        <w:t>siarczek</w:t>
      </w:r>
      <w:proofErr w:type="spellEnd"/>
      <w:r>
        <w:t xml:space="preserve"> </w:t>
      </w:r>
      <w:proofErr w:type="spellStart"/>
      <w:r>
        <w:t>miedzi</w:t>
      </w:r>
      <w:proofErr w:type="spellEnd"/>
      <w:r w:rsidRPr="005F6A81">
        <w:t>.</w:t>
      </w:r>
    </w:p>
    <w:p w14:paraId="7256A555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Szczególnie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>
        <w:rPr>
          <w:rFonts w:ascii="Times New Roman" w:hAnsi="Times New Roman" w:cs="Times New Roman"/>
          <w:sz w:val="24"/>
          <w:szCs w:val="24"/>
        </w:rPr>
        <w:t>próbce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II_1_1 </w:t>
      </w:r>
      <w:proofErr w:type="spellStart"/>
      <w:r>
        <w:rPr>
          <w:rFonts w:ascii="Times New Roman" w:hAnsi="Times New Roman" w:cs="Times New Roman"/>
          <w:sz w:val="24"/>
          <w:szCs w:val="24"/>
        </w:rPr>
        <w:t>zauważono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 </w:t>
      </w:r>
      <w:proofErr w:type="spellStart"/>
      <w:r>
        <w:rPr>
          <w:rFonts w:ascii="Times New Roman" w:hAnsi="Times New Roman" w:cs="Times New Roman"/>
          <w:sz w:val="24"/>
          <w:szCs w:val="24"/>
        </w:rPr>
        <w:t>duży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postęp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mineralizacji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pirytowej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której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wyraźnie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wskazywała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powstanie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>
        <w:rPr>
          <w:rFonts w:ascii="Times New Roman" w:hAnsi="Times New Roman" w:cs="Times New Roman"/>
          <w:sz w:val="24"/>
          <w:szCs w:val="24"/>
        </w:rPr>
        <w:t>czasie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eksperymentu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(Fig. 14).</w:t>
      </w:r>
    </w:p>
    <w:p w14:paraId="0111AD09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27EF30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0FD1C3" w14:textId="77777777" w:rsidR="00D53BF7" w:rsidRDefault="00D53BF7" w:rsidP="00D53BF7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EF1C90" w14:textId="77777777" w:rsidR="00D53BF7" w:rsidRDefault="00D53BF7" w:rsidP="00D53BF7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 </w:t>
      </w:r>
      <w:proofErr w:type="spellStart"/>
      <w:r>
        <w:rPr>
          <w:rFonts w:ascii="Times New Roman" w:hAnsi="Times New Roman" w:cs="Times New Roman"/>
          <w:sz w:val="24"/>
          <w:szCs w:val="24"/>
        </w:rPr>
        <w:t>próbce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II_3_1 </w:t>
      </w:r>
      <w:proofErr w:type="spellStart"/>
      <w:r>
        <w:rPr>
          <w:rFonts w:ascii="Times New Roman" w:hAnsi="Times New Roman" w:cs="Times New Roman"/>
          <w:sz w:val="24"/>
          <w:szCs w:val="24"/>
        </w:rPr>
        <w:t>udokumentowano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słabo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krystaliczne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skupienie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siarczku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prawdopodobnie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pirytu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hAnsi="Times New Roman" w:cs="Times New Roman"/>
          <w:sz w:val="24"/>
          <w:szCs w:val="24"/>
        </w:rPr>
        <w:t>pierzastej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(Fig. 15). </w:t>
      </w:r>
      <w:proofErr w:type="spellStart"/>
      <w:r>
        <w:rPr>
          <w:rFonts w:ascii="Times New Roman" w:hAnsi="Times New Roman" w:cs="Times New Roman"/>
          <w:sz w:val="24"/>
          <w:szCs w:val="24"/>
        </w:rPr>
        <w:t>Obecność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takich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osobników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świadczy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tym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że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mineralogenezy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pirytu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>
        <w:rPr>
          <w:rFonts w:ascii="Times New Roman" w:hAnsi="Times New Roman" w:cs="Times New Roman"/>
          <w:sz w:val="24"/>
          <w:szCs w:val="24"/>
        </w:rPr>
        <w:t>próbie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był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aktywny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momencie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terminacji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eksperymentu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A27A625" w14:textId="77777777" w:rsidR="00D53BF7" w:rsidRDefault="00D53BF7" w:rsidP="00D53BF7">
      <w:pPr>
        <w:pStyle w:val="Bezodstpw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0E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0D6857" wp14:editId="10687BF1">
            <wp:extent cx="5715000" cy="4286250"/>
            <wp:effectExtent l="0" t="0" r="0" b="0"/>
            <wp:docPr id="158" name="Obraz 158" descr="C:\Users\Agata_P\Documents\Magisterka\II_3_1\p11_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gata_P\Documents\Magisterka\II_3_1\p11_01.tif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8726" w14:textId="77777777" w:rsidR="00D53BF7" w:rsidRPr="00220E62" w:rsidRDefault="00D53BF7" w:rsidP="00D34B12">
      <w:pPr>
        <w:pStyle w:val="Figpodpis"/>
      </w:pPr>
      <w:r w:rsidRPr="00220E62">
        <w:t>Fig.15. Skupie</w:t>
      </w:r>
      <w:r>
        <w:t>n</w:t>
      </w:r>
      <w:r w:rsidRPr="00220E62">
        <w:t xml:space="preserve">ie pirytu(?) słabo krystalicznego, o </w:t>
      </w:r>
      <w:r>
        <w:t>„</w:t>
      </w:r>
      <w:r w:rsidRPr="00220E62">
        <w:t>pierzastej” struktu</w:t>
      </w:r>
      <w:bookmarkStart w:id="47" w:name="_GoBack"/>
      <w:bookmarkEnd w:id="47"/>
      <w:r w:rsidRPr="00220E62">
        <w:t>rze</w:t>
      </w:r>
      <w:r>
        <w:t xml:space="preserve"> (próbka II_3_1).</w:t>
      </w:r>
    </w:p>
    <w:p w14:paraId="33D18255" w14:textId="4D52BD20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492A1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F70EC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DD7470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CE4EA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F671D4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7CDBAD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7F575B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578EA2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07E930" w14:textId="70816E22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6B08EF" w14:textId="77777777" w:rsidR="00FD1DD2" w:rsidRPr="007051F9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496"/>
        <w:gridCol w:w="4494"/>
      </w:tblGrid>
      <w:tr w:rsidR="00D36F08" w:rsidRPr="007051F9" w14:paraId="3DBD24A8" w14:textId="77777777" w:rsidTr="00EF7E27">
        <w:tc>
          <w:tcPr>
            <w:tcW w:w="4531" w:type="dxa"/>
          </w:tcPr>
          <w:p w14:paraId="222C0FD9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51F9">
              <w:rPr>
                <w:rFonts w:ascii="Times New Roman" w:hAnsi="Times New Roman" w:cs="Times New Roman"/>
                <w:sz w:val="24"/>
                <w:szCs w:val="24"/>
              </w:rPr>
              <w:t>Oznaczenie próby</w:t>
            </w:r>
          </w:p>
        </w:tc>
        <w:tc>
          <w:tcPr>
            <w:tcW w:w="4531" w:type="dxa"/>
          </w:tcPr>
          <w:p w14:paraId="0F68ACE2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51F9">
              <w:rPr>
                <w:rFonts w:ascii="Times New Roman" w:hAnsi="Times New Roman" w:cs="Times New Roman"/>
                <w:sz w:val="24"/>
                <w:szCs w:val="24"/>
              </w:rPr>
              <w:t>Tekstury pirytu</w:t>
            </w:r>
          </w:p>
        </w:tc>
      </w:tr>
      <w:tr w:rsidR="00D36F08" w:rsidRPr="007051F9" w14:paraId="56469DF1" w14:textId="77777777" w:rsidTr="00EF7E27">
        <w:tc>
          <w:tcPr>
            <w:tcW w:w="4531" w:type="dxa"/>
          </w:tcPr>
          <w:p w14:paraId="1C34109C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146DE067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612CCB6B" w14:textId="77777777" w:rsidTr="00EF7E27">
        <w:tc>
          <w:tcPr>
            <w:tcW w:w="4531" w:type="dxa"/>
          </w:tcPr>
          <w:p w14:paraId="6E260E2D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44FAB634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76E478C5" w14:textId="77777777" w:rsidTr="00EF7E27">
        <w:tc>
          <w:tcPr>
            <w:tcW w:w="4531" w:type="dxa"/>
          </w:tcPr>
          <w:p w14:paraId="0E84C29B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162A7C05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7BFAEE4B" w14:textId="77777777" w:rsidTr="00EF7E27">
        <w:tc>
          <w:tcPr>
            <w:tcW w:w="4531" w:type="dxa"/>
          </w:tcPr>
          <w:p w14:paraId="35FA1D2C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573DE159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081DD060" w14:textId="77777777" w:rsidTr="00EF7E27">
        <w:tc>
          <w:tcPr>
            <w:tcW w:w="4531" w:type="dxa"/>
          </w:tcPr>
          <w:p w14:paraId="6494A0B7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34E674DB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2CBC0B61" w14:textId="77777777" w:rsidTr="00EF7E27">
        <w:tc>
          <w:tcPr>
            <w:tcW w:w="4531" w:type="dxa"/>
          </w:tcPr>
          <w:p w14:paraId="7ACFAC0B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0C08128B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36F08" w:rsidRPr="007051F9" w14:paraId="7DE38B9E" w14:textId="77777777" w:rsidTr="00EF7E27">
        <w:tc>
          <w:tcPr>
            <w:tcW w:w="4531" w:type="dxa"/>
          </w:tcPr>
          <w:p w14:paraId="450D5A82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1" w:type="dxa"/>
          </w:tcPr>
          <w:p w14:paraId="2C561800" w14:textId="77777777" w:rsidR="00D36F08" w:rsidRPr="007051F9" w:rsidRDefault="00D36F08" w:rsidP="00EF7E27">
            <w:pPr>
              <w:pStyle w:val="Bezodstpw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AA443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metali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żelazo</w:t>
      </w:r>
      <w:proofErr w:type="spellEnd"/>
    </w:p>
    <w:p w14:paraId="0B08C75B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D4B6D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Podczas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obserwacji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mikroskopowych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większości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próbek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zwłaszcza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cylindrów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zaobserwowano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zaczernienie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por. Tab.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wykryto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obecność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metali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Szczególnie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ważne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ilościowo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pośród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były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kilku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próbek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których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było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wyraźnie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więcej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Tłumaczyć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można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wyższym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powinowactwem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chemicznym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Oprócz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powszechnie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występowały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cyny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grupy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stanninu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?),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mniejszą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częstością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chalkopiryt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a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jednej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próbce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(III’3)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zarejestrowano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obecność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srebra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akantyt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?; Fig. 6).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Tekstura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agregatów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wskazuje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ich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wtórne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powstanie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toku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Możliwość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powstania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się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zadanych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warunkach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fizykochemicznych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typowych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dla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rud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genezie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hydrotermalnej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jest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zastanawiająca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>.</w:t>
      </w:r>
    </w:p>
    <w:p w14:paraId="7D7631B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Źródłem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niż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metali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tworzących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była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skała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wypełniacz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mineralny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bądź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zastosowane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podłoże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mineralne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(co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oznaczałoby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sporządzenia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użyto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zanieczyszczonych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odczynników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).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niepoddanej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eksperymentowi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zaobserwowano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lub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nieżelaznych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pierwiastków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co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mogło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być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wynikiem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zbyt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małego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opróbowania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lub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ich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faktycznej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nieobecności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skale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Badania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XRD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wykazały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obecności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skale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pierwotnej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znacznego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udziału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miedzionośnych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choć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może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być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skutek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wspomnianych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wyżej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trudności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interpretacji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uzyskanych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widm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Charakterystyczne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dendrytyczno-kalafiorowate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tekstury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miedzi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otrzymanych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mogą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mieć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znaczenie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diagnostyczne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dla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oceny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warunków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elektrochemicznych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wytworzonych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Nikolić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et al., 2008). </w:t>
      </w:r>
    </w:p>
    <w:p w14:paraId="3A5DFF8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32DE3965" wp14:editId="1506AB9A">
            <wp:simplePos x="0" y="0"/>
            <wp:positionH relativeFrom="column">
              <wp:posOffset>4666</wp:posOffset>
            </wp:positionH>
            <wp:positionV relativeFrom="paragraph">
              <wp:posOffset>-7925214</wp:posOffset>
            </wp:positionV>
            <wp:extent cx="2640000" cy="1980000"/>
            <wp:effectExtent l="0" t="0" r="8255" b="1270"/>
            <wp:wrapSquare wrapText="bothSides"/>
            <wp:docPr id="14" name="Obraz 14" descr="C:\Users\Agata_P\Documents\Magisterka\III_1_1\p3_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ata_P\Documents\Magisterka\III_1_1\p3_12.tif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432124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88EE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560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96496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8BE7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4FA56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887D9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46CD4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382BD3C" wp14:editId="3BF201C5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5" name="Obraz 15" descr="C:\Users\Agata_P\Documents\Magisterka\III_1_1\P01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I_1_1\P01_1.tif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3B3E7C0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8105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7117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3545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F53C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FD767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B5D1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FC1D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805D7B8" wp14:editId="4E3ABFB4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40000" cy="1980000"/>
            <wp:effectExtent l="0" t="0" r="8255" b="1270"/>
            <wp:wrapSquare wrapText="bothSides"/>
            <wp:docPr id="16" name="Obraz 16" descr="C:\Users\Agata_P\Documents\Magisterka\III_1_3\p2_01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gata_P\Documents\Magisterka\III_1_3\p2_0102.tif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III_1_3</w:t>
      </w:r>
    </w:p>
    <w:p w14:paraId="3A5B607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FB00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023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4593B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0B49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CC7E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E4BB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5BF1D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0BF5EFDB" wp14:editId="3ED92DC3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17" name="Obraz 17" descr="C:\Users\Agata_P\Documents\Magisterka\IV_1_2\1612_do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gata_P\Documents\Magisterka\IV_1_2\1612_do8.tif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IV_1_2</w:t>
      </w:r>
    </w:p>
    <w:p w14:paraId="3F58B14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595C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A1012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B66F5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B2B1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0BE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75FB6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3A41D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D6B8B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13719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45C91E0" wp14:editId="2CBD75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5250" cy="1979930"/>
            <wp:effectExtent l="0" t="0" r="0" b="1270"/>
            <wp:wrapSquare wrapText="bothSides"/>
            <wp:docPr id="18" name="Obraz 18" descr="C:\Users\Agata_P\Documents\Magisterka\IV_1_3\2701_95-9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gata_P\Documents\Magisterka\IV_1_3\2701_95-97.tif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IV_1_3</w:t>
      </w:r>
    </w:p>
    <w:p w14:paraId="20F8EDD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C8C2D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E8AB3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D64C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0EF8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730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56A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80435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ABB1648" wp14:editId="7B59F28D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9" name="Obraz 19" descr="C:\Users\Agata_P\Documents\Magisterka\IV_2_1\0702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gata_P\Documents\Magisterka\IV_2_1\0702_14.t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IV_2_1</w:t>
      </w:r>
    </w:p>
    <w:p w14:paraId="1DA4231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E2217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298C7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FB09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568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C3D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492D3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766B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CDDF123" wp14:editId="44BAFBD7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35349" cy="1980000"/>
            <wp:effectExtent l="0" t="0" r="0" b="1270"/>
            <wp:wrapSquare wrapText="bothSides"/>
            <wp:docPr id="20" name="Obraz 20" descr="C:\Users\Agata_P\Documents\Magisterka\IV_2_2\2601_31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V_2_2\2601_31-35.tif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IV_2_2</w:t>
      </w:r>
    </w:p>
    <w:p w14:paraId="120DA53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875A1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7DF8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67EA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4DED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061F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F8DD9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A1C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00077D37" wp14:editId="545C413E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21" name="Obraz 21" descr="C:\Users\Agata_P\Documents\Magisterka\IV_3_3\0212_do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gata_P\Documents\Magisterka\IV_3_3\0212_do15.tif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IV_3_3</w:t>
      </w:r>
    </w:p>
    <w:p w14:paraId="18067C0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10FD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lastRenderedPageBreak/>
        <w:t>Piryt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inne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żelaza</w:t>
      </w:r>
      <w:proofErr w:type="spellEnd"/>
    </w:p>
    <w:p w14:paraId="2E59187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65F0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867D88" w14:textId="00647D46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A85C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9EB3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Minerały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tlenkowe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żelaza</w:t>
      </w:r>
      <w:proofErr w:type="spellEnd"/>
    </w:p>
    <w:p w14:paraId="3400AB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CD264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Gips</w:t>
      </w:r>
      <w:proofErr w:type="spellEnd"/>
    </w:p>
    <w:p w14:paraId="114357F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1E868" w14:textId="13715206" w:rsidR="00806ACC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Zarówno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obserwacje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dokonane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SEM,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jak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wyniki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badań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XRD,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potwierdzają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wzrost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udziału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ilościowego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gipsu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we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wszystkich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przebadanych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próbkach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poeksperymentalnych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stosunku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zawartości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tego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niepoddanej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eksperymentowi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skale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Oznacza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to,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że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toku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eksperymentu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dojść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musiało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rozkładu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części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minerałów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glinokrzemianowych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zawierających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wapń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połączenia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jonów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wapniowych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jonami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siarczanowymi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dostarczonymi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wraz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z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podłożem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51F9">
        <w:rPr>
          <w:rFonts w:ascii="Times New Roman" w:hAnsi="Times New Roman" w:cs="Times New Roman"/>
          <w:sz w:val="24"/>
          <w:szCs w:val="24"/>
        </w:rPr>
        <w:t>mineralnym</w:t>
      </w:r>
      <w:proofErr w:type="spellEnd"/>
      <w:r w:rsidRPr="007051F9">
        <w:rPr>
          <w:rFonts w:ascii="Times New Roman" w:hAnsi="Times New Roman" w:cs="Times New Roman"/>
          <w:sz w:val="24"/>
          <w:szCs w:val="24"/>
        </w:rPr>
        <w:t>.</w:t>
      </w:r>
    </w:p>
    <w:p w14:paraId="7D647410" w14:textId="11C57962" w:rsidR="00DF0C11" w:rsidRDefault="00DF0C11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C1EA29" w14:textId="77777777" w:rsidR="00DF0C11" w:rsidRDefault="00DF0C11" w:rsidP="00DF0C11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40EA8F" w14:textId="77777777" w:rsidR="00DF0C11" w:rsidRDefault="00DF0C11" w:rsidP="00DF0C11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Baryt</w:t>
      </w:r>
      <w:proofErr w:type="spellEnd"/>
    </w:p>
    <w:p w14:paraId="03732441" w14:textId="77777777" w:rsidR="00DF0C11" w:rsidRDefault="00DF0C11" w:rsidP="00DF0C11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CE69E9" w14:textId="58BC6341" w:rsidR="00DF0C11" w:rsidRPr="007051F9" w:rsidRDefault="00DF0C11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Węglany</w:t>
      </w:r>
      <w:proofErr w:type="spellEnd"/>
    </w:p>
    <w:p w14:paraId="7B8DC38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932BE0" w14:textId="77777777" w:rsidR="00806ACC" w:rsidRPr="00806ACC" w:rsidRDefault="00806ACC" w:rsidP="00806ACC">
      <w:pPr>
        <w:rPr>
          <w:lang w:val="pl-PL" w:eastAsia="pl-PL"/>
        </w:rPr>
      </w:pPr>
    </w:p>
    <w:p w14:paraId="1106E068" w14:textId="0F0DDE86" w:rsidR="00FC3FB2" w:rsidRDefault="00FC3FB2" w:rsidP="00FC3FB2">
      <w:pPr>
        <w:pStyle w:val="Nagwek1"/>
        <w:numPr>
          <w:ilvl w:val="0"/>
          <w:numId w:val="8"/>
        </w:numPr>
      </w:pPr>
      <w:bookmarkStart w:id="48" w:name="_Toc497471823"/>
      <w:r>
        <w:t>Dyskusja wyników</w:t>
      </w:r>
      <w:bookmarkEnd w:id="48"/>
    </w:p>
    <w:p w14:paraId="030A9681" w14:textId="77777777" w:rsidR="00785282" w:rsidRPr="00806ACC" w:rsidRDefault="00785282" w:rsidP="00785282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Ze względu na trudności technologiczne w uzyskaniu płaskich powierzchni w badanych próbkach, wykrywanie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przeprowadzano „ręcznie” (miast automatycznie), sprawdzając w większym przybliżeniu wytypowane metodą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mappingu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miejsca występowania dużych koncentracji siarki i żelaza, przy jednoczesnym braku wapnia (którego obecność oznaczała najczęściej, że inkryminowany kryształ jest gipsem). Skuteczność tej procedury była w znacznym stopniu zależna od sprawności uwagi i doświadczenia. Badano jedynie jedną z powierzchni każdej z próbek (mniej niż 1 cm</w:t>
      </w:r>
      <w:r w:rsidRPr="00806AC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), względnie niewielkich objętościowo w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odniesieniu do całej objętości podłoża mineralnego w każdym z cylindrów. W procesie preparacji próbek do analizy na SEM dochodziło do zmian w ich strukturze (względem tej, która istniała w trakcie eksperymentu), próbki przechodziły rozmrażanie, a następnie suszenie. Niektóre z nich zawierały więcej wody, niż inne, przeto szczególnie narażone były na utratę struktury i przemieszczanie kryształów (widać w IV_1_1) i agregatów pirytu ku brzegom lub spodniej części próbki. Wszystkie te czynniki sprawiają, że niemożliwa jest statystyczna analiza liczby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pirytowych w poszczególnych próbkach – ustalenie zależności pomiędzy zmiennymi eksperymentu (w tym czasem jego trwania) a liczbą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pirytowych. Ponadto, już w toku analiz mikroskopowych okazało się, że nie było prawdziwe założenie, jakoby ił poznański wykorzystany w eksperymencie pierwotnie nie zawierał PF. W pierwotnych próbkach tej skały potwierdzono liczne występowanie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pirytowych. Bardzo więc prawdopodobne, że znalezione w próbkach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pirytowe pochodzą z wypełniacza mineralnego i były w próbach od samego początku eksperymentu. Wszystkie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framboidy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udokumentowane w próbkach skały wykorzystanej w eksperymencie reprezentują podobny typ morfologiczny (wielkość, pokrój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framboidu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, liczba i pokrój mikrokryształów) oraz skład chemiczny według EDS, niemożliwe jest więc (przynajmniej zastosowanymi metodami) odróżnienie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pochodzących pierwotnie ze skały od tych, które potencjalnie mogły powstać w czasie eksperymentu. Podobnie daremna, z wyżej wzmiankowanych przyczyn, byłaby próba porównania zmian liczby </w:t>
      </w:r>
      <w:proofErr w:type="spellStart"/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proofErr w:type="spellEnd"/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w porównaniu ze stanem przed eksperymentem.</w:t>
      </w:r>
    </w:p>
    <w:p w14:paraId="221E64B7" w14:textId="77777777" w:rsidR="00785282" w:rsidRPr="00785282" w:rsidRDefault="00785282" w:rsidP="00785282">
      <w:pPr>
        <w:rPr>
          <w:lang w:val="pl-PL" w:eastAsia="pl-PL"/>
        </w:rPr>
      </w:pPr>
    </w:p>
    <w:p w14:paraId="4FDBB9D1" w14:textId="77777777" w:rsidR="00FC3FB2" w:rsidRDefault="00FC3FB2" w:rsidP="00FC3FB2">
      <w:pPr>
        <w:pStyle w:val="Nagwek1"/>
        <w:numPr>
          <w:ilvl w:val="0"/>
          <w:numId w:val="8"/>
        </w:numPr>
      </w:pPr>
      <w:bookmarkStart w:id="49" w:name="_Toc497471824"/>
      <w:r>
        <w:t>Wnioski i podsumowanie</w:t>
      </w:r>
      <w:bookmarkEnd w:id="49"/>
    </w:p>
    <w:p w14:paraId="3B745E11" w14:textId="6D3CF369" w:rsidR="00FC3FB2" w:rsidRDefault="00480325" w:rsidP="00FC3FB2">
      <w:pPr>
        <w:pStyle w:val="Nagwek1"/>
        <w:ind w:firstLine="0"/>
      </w:pPr>
      <w:r>
        <w:br w:type="column"/>
      </w:r>
      <w:bookmarkStart w:id="50" w:name="_Toc497471825"/>
      <w:r w:rsidR="00FC3FB2">
        <w:lastRenderedPageBreak/>
        <w:t>Bibliografia</w:t>
      </w:r>
      <w:bookmarkEnd w:id="50"/>
    </w:p>
    <w:p w14:paraId="48FC475B" w14:textId="77777777" w:rsidR="00480325" w:rsidRDefault="00480325" w:rsidP="00480325">
      <w:pPr>
        <w:pStyle w:val="CitaviBibliografia"/>
      </w:pPr>
      <w:proofErr w:type="spellStart"/>
      <w:r>
        <w:t>Benning</w:t>
      </w:r>
      <w:proofErr w:type="spellEnd"/>
      <w:r>
        <w:t xml:space="preserve">, L.G., </w:t>
      </w:r>
      <w:proofErr w:type="spellStart"/>
      <w:r>
        <w:t>Wilkin</w:t>
      </w:r>
      <w:proofErr w:type="spellEnd"/>
      <w:r>
        <w:t xml:space="preserve">, R.T., </w:t>
      </w:r>
      <w:proofErr w:type="spellStart"/>
      <w:r>
        <w:t>Barnes</w:t>
      </w:r>
      <w:proofErr w:type="spellEnd"/>
      <w:r>
        <w:t xml:space="preserve">, H., 2000. </w:t>
      </w:r>
      <w:proofErr w:type="spellStart"/>
      <w:r>
        <w:t>Reaction</w:t>
      </w:r>
      <w:proofErr w:type="spellEnd"/>
      <w:r>
        <w:t xml:space="preserve"> </w:t>
      </w:r>
      <w:proofErr w:type="spellStart"/>
      <w:r>
        <w:t>pathways</w:t>
      </w:r>
      <w:proofErr w:type="spellEnd"/>
      <w:r>
        <w:t xml:space="preserve"> in the Fe–S system </w:t>
      </w:r>
      <w:proofErr w:type="spellStart"/>
      <w:r>
        <w:t>below</w:t>
      </w:r>
      <w:proofErr w:type="spellEnd"/>
      <w:r>
        <w:t xml:space="preserve"> 100°C. </w:t>
      </w:r>
      <w:proofErr w:type="spellStart"/>
      <w:r>
        <w:t>Chemical</w:t>
      </w:r>
      <w:proofErr w:type="spellEnd"/>
      <w:r>
        <w:t xml:space="preserve"> </w:t>
      </w:r>
      <w:proofErr w:type="spellStart"/>
      <w:r>
        <w:t>Geology</w:t>
      </w:r>
      <w:proofErr w:type="spellEnd"/>
      <w:r>
        <w:t xml:space="preserve"> 167 (1-2), 25–51.</w:t>
      </w:r>
    </w:p>
    <w:p w14:paraId="114A49A0" w14:textId="77777777" w:rsidR="00480325" w:rsidRDefault="00480325" w:rsidP="00480325">
      <w:pPr>
        <w:pStyle w:val="CitaviBibliografia"/>
      </w:pPr>
      <w:r>
        <w:t xml:space="preserve">Butler, I.B., </w:t>
      </w:r>
      <w:proofErr w:type="spellStart"/>
      <w:r>
        <w:t>Rickard</w:t>
      </w:r>
      <w:proofErr w:type="spellEnd"/>
      <w:r>
        <w:t xml:space="preserve">, D., 2000.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 via the </w:t>
      </w:r>
      <w:proofErr w:type="spellStart"/>
      <w:r>
        <w:t>oxidation</w:t>
      </w:r>
      <w:proofErr w:type="spellEnd"/>
      <w:r>
        <w:t xml:space="preserve"> of iron (II) </w:t>
      </w:r>
      <w:proofErr w:type="spellStart"/>
      <w:r>
        <w:t>monosulfide</w:t>
      </w:r>
      <w:proofErr w:type="spellEnd"/>
      <w:r>
        <w:t xml:space="preserve"> by </w:t>
      </w:r>
      <w:proofErr w:type="spellStart"/>
      <w:r>
        <w:t>hydrogen</w:t>
      </w:r>
      <w:proofErr w:type="spellEnd"/>
      <w:r>
        <w:t xml:space="preserve"> </w:t>
      </w:r>
      <w:proofErr w:type="spellStart"/>
      <w:r>
        <w:t>sulphide</w:t>
      </w:r>
      <w:proofErr w:type="spellEnd"/>
      <w:r>
        <w:t xml:space="preserve">. </w:t>
      </w:r>
      <w:proofErr w:type="spellStart"/>
      <w:r>
        <w:t>Geochim</w:t>
      </w:r>
      <w:proofErr w:type="spellEnd"/>
      <w:r>
        <w:t xml:space="preserve">. </w:t>
      </w:r>
      <w:proofErr w:type="spellStart"/>
      <w:r>
        <w:t>Cosmochim</w:t>
      </w:r>
      <w:proofErr w:type="spellEnd"/>
      <w:r>
        <w:t>. Acta 64 (15), 2665–2672.</w:t>
      </w:r>
    </w:p>
    <w:p w14:paraId="69F73140" w14:textId="77777777" w:rsidR="00480325" w:rsidRDefault="00480325" w:rsidP="00480325">
      <w:pPr>
        <w:pStyle w:val="CitaviBibliografia"/>
      </w:pPr>
      <w:r>
        <w:t xml:space="preserve">Butler, I.B., </w:t>
      </w:r>
      <w:proofErr w:type="spellStart"/>
      <w:r>
        <w:t>Rickard</w:t>
      </w:r>
      <w:proofErr w:type="spellEnd"/>
      <w:r>
        <w:t xml:space="preserve">, D., </w:t>
      </w:r>
      <w:proofErr w:type="spellStart"/>
      <w:r>
        <w:t>Grimes</w:t>
      </w:r>
      <w:proofErr w:type="spellEnd"/>
      <w:r>
        <w:t xml:space="preserve">, S., 2000.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: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organisation</w:t>
      </w:r>
      <w:proofErr w:type="spellEnd"/>
      <w:r>
        <w:t xml:space="preserve"> in the Fe-S system. </w:t>
      </w:r>
      <w:proofErr w:type="spellStart"/>
      <w:r>
        <w:t>Journal</w:t>
      </w:r>
      <w:proofErr w:type="spellEnd"/>
      <w:r>
        <w:t xml:space="preserve"> of Conference </w:t>
      </w:r>
      <w:proofErr w:type="spellStart"/>
      <w:r>
        <w:t>Abstracts</w:t>
      </w:r>
      <w:proofErr w:type="spellEnd"/>
      <w:r>
        <w:t xml:space="preserve"> 5 (2), 276–277.</w:t>
      </w:r>
    </w:p>
    <w:p w14:paraId="4B2951F2" w14:textId="77777777" w:rsidR="00480325" w:rsidRDefault="00480325" w:rsidP="00480325">
      <w:pPr>
        <w:pStyle w:val="CitaviBibliografia"/>
      </w:pPr>
      <w:proofErr w:type="spellStart"/>
      <w:r>
        <w:t>Cavalazzi</w:t>
      </w:r>
      <w:proofErr w:type="spellEnd"/>
      <w:r>
        <w:t xml:space="preserve">, B., </w:t>
      </w:r>
      <w:proofErr w:type="spellStart"/>
      <w:r>
        <w:t>Agangi</w:t>
      </w:r>
      <w:proofErr w:type="spellEnd"/>
      <w:r>
        <w:t xml:space="preserve">, A., Barbieri, R., </w:t>
      </w:r>
      <w:proofErr w:type="spellStart"/>
      <w:r>
        <w:t>Franchi</w:t>
      </w:r>
      <w:proofErr w:type="spellEnd"/>
      <w:r>
        <w:t xml:space="preserve">, F., </w:t>
      </w:r>
      <w:proofErr w:type="spellStart"/>
      <w:r>
        <w:t>Gasparotto</w:t>
      </w:r>
      <w:proofErr w:type="spellEnd"/>
      <w:r>
        <w:t xml:space="preserve">, G., 2014. The </w:t>
      </w:r>
      <w:proofErr w:type="spellStart"/>
      <w:r>
        <w:t>formation</w:t>
      </w:r>
      <w:proofErr w:type="spellEnd"/>
      <w:r>
        <w:t xml:space="preserve"> of </w:t>
      </w:r>
      <w:proofErr w:type="spellStart"/>
      <w:r>
        <w:t>low-temperature</w:t>
      </w:r>
      <w:proofErr w:type="spellEnd"/>
      <w:r>
        <w:t xml:space="preserve"> </w:t>
      </w:r>
      <w:proofErr w:type="spellStart"/>
      <w:r>
        <w:t>sedimentary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with </w:t>
      </w:r>
      <w:proofErr w:type="spellStart"/>
      <w:r>
        <w:t>biologically-induced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. Geol. </w:t>
      </w:r>
      <w:proofErr w:type="spellStart"/>
      <w:r>
        <w:t>Ore</w:t>
      </w:r>
      <w:proofErr w:type="spellEnd"/>
      <w:r>
        <w:t xml:space="preserve"> </w:t>
      </w:r>
      <w:proofErr w:type="spellStart"/>
      <w:r>
        <w:t>Deposits</w:t>
      </w:r>
      <w:proofErr w:type="spellEnd"/>
      <w:r>
        <w:t xml:space="preserve"> 56 (5), 395–408.</w:t>
      </w:r>
    </w:p>
    <w:p w14:paraId="0B3987C2" w14:textId="77777777" w:rsidR="00480325" w:rsidRDefault="00480325" w:rsidP="00480325">
      <w:pPr>
        <w:pStyle w:val="CitaviBibliografia"/>
      </w:pPr>
      <w:proofErr w:type="spellStart"/>
      <w:r>
        <w:t>Cavalazzi</w:t>
      </w:r>
      <w:proofErr w:type="spellEnd"/>
      <w:r>
        <w:t xml:space="preserve">, B., Barbieri, R., </w:t>
      </w:r>
      <w:proofErr w:type="spellStart"/>
      <w:r>
        <w:t>Cady</w:t>
      </w:r>
      <w:proofErr w:type="spellEnd"/>
      <w:r>
        <w:t xml:space="preserve">, S.L., George, A.D., </w:t>
      </w:r>
      <w:proofErr w:type="spellStart"/>
      <w:r>
        <w:t>Gennaro</w:t>
      </w:r>
      <w:proofErr w:type="spellEnd"/>
      <w:r>
        <w:t xml:space="preserve">, S., </w:t>
      </w:r>
      <w:proofErr w:type="spellStart"/>
      <w:r>
        <w:t>Westall</w:t>
      </w:r>
      <w:proofErr w:type="spellEnd"/>
      <w:r>
        <w:t xml:space="preserve">, F., </w:t>
      </w:r>
      <w:proofErr w:type="spellStart"/>
      <w:r>
        <w:t>Lui</w:t>
      </w:r>
      <w:proofErr w:type="spellEnd"/>
      <w:r>
        <w:t xml:space="preserve">, A., </w:t>
      </w:r>
      <w:proofErr w:type="spellStart"/>
      <w:r>
        <w:t>Canteri</w:t>
      </w:r>
      <w:proofErr w:type="spellEnd"/>
      <w:r>
        <w:t>, R., Rossi, A.P., Ori, G.G., Taj-</w:t>
      </w:r>
      <w:proofErr w:type="spellStart"/>
      <w:r>
        <w:t>Eddine</w:t>
      </w:r>
      <w:proofErr w:type="spellEnd"/>
      <w:r>
        <w:t>, K., 2012. Iron-</w:t>
      </w:r>
      <w:proofErr w:type="spellStart"/>
      <w:r>
        <w:t>framboids</w:t>
      </w:r>
      <w:proofErr w:type="spellEnd"/>
      <w:r>
        <w:t xml:space="preserve"> in the </w:t>
      </w:r>
      <w:proofErr w:type="spellStart"/>
      <w:r>
        <w:t>hydrocarbon-related</w:t>
      </w:r>
      <w:proofErr w:type="spellEnd"/>
      <w:r>
        <w:t xml:space="preserve"> Middle </w:t>
      </w:r>
      <w:proofErr w:type="spellStart"/>
      <w:r>
        <w:t>Devonian</w:t>
      </w:r>
      <w:proofErr w:type="spellEnd"/>
      <w:r>
        <w:t xml:space="preserve"> </w:t>
      </w:r>
      <w:proofErr w:type="spellStart"/>
      <w:r>
        <w:t>Hollard</w:t>
      </w:r>
      <w:proofErr w:type="spellEnd"/>
      <w:r>
        <w:t xml:space="preserve"> </w:t>
      </w:r>
      <w:proofErr w:type="spellStart"/>
      <w:r>
        <w:t>Mound</w:t>
      </w:r>
      <w:proofErr w:type="spellEnd"/>
      <w:r>
        <w:t xml:space="preserve"> of the </w:t>
      </w:r>
      <w:proofErr w:type="spellStart"/>
      <w:r>
        <w:t>Anti</w:t>
      </w:r>
      <w:proofErr w:type="spellEnd"/>
      <w:r>
        <w:t xml:space="preserve">-Atlas </w:t>
      </w:r>
      <w:proofErr w:type="spellStart"/>
      <w:r>
        <w:t>mountain</w:t>
      </w:r>
      <w:proofErr w:type="spellEnd"/>
      <w:r>
        <w:t xml:space="preserve"> </w:t>
      </w:r>
      <w:proofErr w:type="spellStart"/>
      <w:r>
        <w:t>range</w:t>
      </w:r>
      <w:proofErr w:type="spellEnd"/>
      <w:r>
        <w:t xml:space="preserve"> in </w:t>
      </w:r>
      <w:proofErr w:type="spellStart"/>
      <w:r>
        <w:t>Morocco</w:t>
      </w:r>
      <w:proofErr w:type="spellEnd"/>
      <w:r>
        <w:t xml:space="preserve">: </w:t>
      </w:r>
      <w:proofErr w:type="spellStart"/>
      <w:r>
        <w:t>Evidence</w:t>
      </w:r>
      <w:proofErr w:type="spellEnd"/>
      <w:r>
        <w:t xml:space="preserve"> of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microbial</w:t>
      </w:r>
      <w:proofErr w:type="spellEnd"/>
      <w:r>
        <w:t xml:space="preserve"> </w:t>
      </w:r>
      <w:proofErr w:type="spellStart"/>
      <w:r>
        <w:t>biosignatures</w:t>
      </w:r>
      <w:proofErr w:type="spellEnd"/>
      <w:r>
        <w:t xml:space="preserve">. </w:t>
      </w:r>
      <w:proofErr w:type="spellStart"/>
      <w:r>
        <w:t>Sedimentary</w:t>
      </w:r>
      <w:proofErr w:type="spellEnd"/>
      <w:r>
        <w:t xml:space="preserve"> </w:t>
      </w:r>
      <w:proofErr w:type="spellStart"/>
      <w:r>
        <w:t>Geology</w:t>
      </w:r>
      <w:proofErr w:type="spellEnd"/>
      <w:r>
        <w:t xml:space="preserve"> 263-264, 183–193.</w:t>
      </w:r>
    </w:p>
    <w:p w14:paraId="3919E4F5" w14:textId="77777777" w:rsidR="00480325" w:rsidRDefault="00480325" w:rsidP="00480325">
      <w:pPr>
        <w:pStyle w:val="CitaviBibliografia"/>
      </w:pPr>
      <w:proofErr w:type="spellStart"/>
      <w:r>
        <w:t>Ding</w:t>
      </w:r>
      <w:proofErr w:type="spellEnd"/>
      <w:r>
        <w:t xml:space="preserve">, H., </w:t>
      </w:r>
      <w:proofErr w:type="spellStart"/>
      <w:r>
        <w:t>Yao</w:t>
      </w:r>
      <w:proofErr w:type="spellEnd"/>
      <w:r>
        <w:t xml:space="preserve">, S., Chen, J., 2014. </w:t>
      </w:r>
      <w:proofErr w:type="spellStart"/>
      <w:r>
        <w:t>Authigenic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 and re-</w:t>
      </w:r>
      <w:proofErr w:type="spellStart"/>
      <w:r>
        <w:t>oxidation</w:t>
      </w:r>
      <w:proofErr w:type="spellEnd"/>
      <w:r>
        <w:t xml:space="preserve"> as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indicator</w:t>
      </w:r>
      <w:proofErr w:type="spellEnd"/>
      <w:r>
        <w:t xml:space="preserve"> of </w:t>
      </w:r>
      <w:proofErr w:type="spellStart"/>
      <w:r>
        <w:t>an</w:t>
      </w:r>
      <w:proofErr w:type="spellEnd"/>
      <w:r>
        <w:t xml:space="preserve"> </w:t>
      </w:r>
      <w:proofErr w:type="spellStart"/>
      <w:r>
        <w:t>unsteady-state</w:t>
      </w:r>
      <w:proofErr w:type="spellEnd"/>
      <w:r>
        <w:t xml:space="preserve"> </w:t>
      </w:r>
      <w:proofErr w:type="spellStart"/>
      <w:r>
        <w:t>redox</w:t>
      </w:r>
      <w:proofErr w:type="spellEnd"/>
      <w:r>
        <w:t xml:space="preserve"> </w:t>
      </w:r>
      <w:proofErr w:type="spellStart"/>
      <w:r>
        <w:t>sedimentary</w:t>
      </w:r>
      <w:proofErr w:type="spellEnd"/>
      <w:r>
        <w:t xml:space="preserve"> environment: </w:t>
      </w:r>
      <w:proofErr w:type="spellStart"/>
      <w:r>
        <w:t>Evidence</w:t>
      </w:r>
      <w:proofErr w:type="spellEnd"/>
      <w:r>
        <w:t xml:space="preserve"> from the </w:t>
      </w:r>
      <w:proofErr w:type="spellStart"/>
      <w:r>
        <w:t>intertidal</w:t>
      </w:r>
      <w:proofErr w:type="spellEnd"/>
      <w:r>
        <w:t xml:space="preserve"> </w:t>
      </w:r>
      <w:proofErr w:type="spellStart"/>
      <w:r>
        <w:t>mangrove</w:t>
      </w:r>
      <w:proofErr w:type="spellEnd"/>
      <w:r>
        <w:t xml:space="preserve"> </w:t>
      </w:r>
      <w:proofErr w:type="spellStart"/>
      <w:r>
        <w:t>sediments</w:t>
      </w:r>
      <w:proofErr w:type="spellEnd"/>
      <w:r>
        <w:t xml:space="preserve"> of </w:t>
      </w:r>
      <w:proofErr w:type="spellStart"/>
      <w:r>
        <w:t>Hainan</w:t>
      </w:r>
      <w:proofErr w:type="spellEnd"/>
      <w:r>
        <w:t xml:space="preserve"> Island, China. Continental </w:t>
      </w:r>
      <w:proofErr w:type="spellStart"/>
      <w:r>
        <w:t>Shelf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78, 85–99.</w:t>
      </w:r>
    </w:p>
    <w:p w14:paraId="31716FC9" w14:textId="38B395CE" w:rsidR="00480325" w:rsidRDefault="00480325" w:rsidP="00480325">
      <w:pPr>
        <w:pStyle w:val="CitaviBibliografia"/>
      </w:pPr>
      <w:r>
        <w:t xml:space="preserve">Donald, R., </w:t>
      </w:r>
      <w:proofErr w:type="spellStart"/>
      <w:r>
        <w:t>Southam</w:t>
      </w:r>
      <w:proofErr w:type="spellEnd"/>
      <w:r>
        <w:t xml:space="preserve">, G., 1999. </w:t>
      </w:r>
      <w:proofErr w:type="spellStart"/>
      <w:r>
        <w:t>Low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anaerobic</w:t>
      </w:r>
      <w:proofErr w:type="spellEnd"/>
      <w:r>
        <w:t xml:space="preserve"> </w:t>
      </w:r>
      <w:proofErr w:type="spellStart"/>
      <w:r>
        <w:t>bacterial</w:t>
      </w:r>
      <w:proofErr w:type="spellEnd"/>
      <w:r>
        <w:t xml:space="preserve"> </w:t>
      </w:r>
      <w:proofErr w:type="spellStart"/>
      <w:r>
        <w:t>diagenesis</w:t>
      </w:r>
      <w:proofErr w:type="spellEnd"/>
      <w:r>
        <w:t xml:space="preserve"> of </w:t>
      </w:r>
      <w:proofErr w:type="spellStart"/>
      <w:r>
        <w:t>ferrous</w:t>
      </w:r>
      <w:proofErr w:type="spellEnd"/>
      <w:r>
        <w:t xml:space="preserve"> </w:t>
      </w:r>
      <w:proofErr w:type="spellStart"/>
      <w:r>
        <w:t>monosulfide</w:t>
      </w:r>
      <w:proofErr w:type="spellEnd"/>
      <w:r>
        <w:t xml:space="preserve"> to </w:t>
      </w:r>
      <w:proofErr w:type="spellStart"/>
      <w:r>
        <w:t>pyrite</w:t>
      </w:r>
      <w:proofErr w:type="spellEnd"/>
      <w:r>
        <w:t xml:space="preserve">. </w:t>
      </w:r>
      <w:proofErr w:type="spellStart"/>
      <w:r>
        <w:t>Geochim</w:t>
      </w:r>
      <w:proofErr w:type="spellEnd"/>
      <w:r>
        <w:t xml:space="preserve">. </w:t>
      </w:r>
      <w:proofErr w:type="spellStart"/>
      <w:r>
        <w:t>Cosmochim</w:t>
      </w:r>
      <w:proofErr w:type="spellEnd"/>
      <w:r>
        <w:t>. Acta 63 (13-14), 2019–2023.</w:t>
      </w:r>
    </w:p>
    <w:p w14:paraId="5C86C239" w14:textId="561696FD" w:rsidR="00C61972" w:rsidRDefault="00C61972" w:rsidP="00480325">
      <w:pPr>
        <w:pStyle w:val="CitaviBibliografia"/>
      </w:pPr>
      <w:r>
        <w:t>Duczmal-</w:t>
      </w:r>
      <w:proofErr w:type="spellStart"/>
      <w:r>
        <w:t>Czernikiewicz</w:t>
      </w:r>
      <w:proofErr w:type="spellEnd"/>
      <w:r>
        <w:t>, A., 2007. Mineralogia i geochemia iłów poznańskich z wybranych złóż Wielkopolski. Prz. Geol. 55(6), 479</w:t>
      </w:r>
      <w:r>
        <w:t>–</w:t>
      </w:r>
      <w:r>
        <w:t>484.</w:t>
      </w:r>
    </w:p>
    <w:p w14:paraId="67DA3142" w14:textId="77777777" w:rsidR="00480325" w:rsidRDefault="00480325" w:rsidP="00480325">
      <w:pPr>
        <w:pStyle w:val="CitaviBibliografia"/>
      </w:pPr>
      <w:proofErr w:type="spellStart"/>
      <w:r>
        <w:t>Folk</w:t>
      </w:r>
      <w:proofErr w:type="spellEnd"/>
      <w:r>
        <w:t xml:space="preserve">, R.L., 2005. </w:t>
      </w:r>
      <w:proofErr w:type="spellStart"/>
      <w:r>
        <w:t>Nannobacteria</w:t>
      </w:r>
      <w:proofErr w:type="spellEnd"/>
      <w:r>
        <w:t xml:space="preserve"> and the </w:t>
      </w:r>
      <w:proofErr w:type="spellStart"/>
      <w:r>
        <w:t>formation</w:t>
      </w:r>
      <w:proofErr w:type="spellEnd"/>
      <w:r>
        <w:t xml:space="preserve"> of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: </w:t>
      </w:r>
      <w:proofErr w:type="spellStart"/>
      <w:r>
        <w:t>Textural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. J Earth </w:t>
      </w:r>
      <w:proofErr w:type="spellStart"/>
      <w:r>
        <w:t>Syst</w:t>
      </w:r>
      <w:proofErr w:type="spellEnd"/>
      <w:r>
        <w:t xml:space="preserve"> </w:t>
      </w:r>
      <w:proofErr w:type="spellStart"/>
      <w:r>
        <w:t>Sci</w:t>
      </w:r>
      <w:proofErr w:type="spellEnd"/>
      <w:r>
        <w:t xml:space="preserve"> 114 (3), 369–374.</w:t>
      </w:r>
    </w:p>
    <w:p w14:paraId="38A09681" w14:textId="06DCAE5A" w:rsidR="00480325" w:rsidRDefault="00480325" w:rsidP="00480325">
      <w:pPr>
        <w:pStyle w:val="CitaviBibliografia"/>
      </w:pPr>
      <w:r>
        <w:t>Garcia-</w:t>
      </w:r>
      <w:proofErr w:type="spellStart"/>
      <w:r>
        <w:t>Guinea</w:t>
      </w:r>
      <w:proofErr w:type="spellEnd"/>
      <w:r>
        <w:t xml:space="preserve"> J., Martinez-</w:t>
      </w:r>
      <w:proofErr w:type="spellStart"/>
      <w:r>
        <w:t>Frias</w:t>
      </w:r>
      <w:proofErr w:type="spellEnd"/>
      <w:r>
        <w:t xml:space="preserve"> J., Gonzalez-Martin R., Zamora L., 1997.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pyrites</w:t>
      </w:r>
      <w:proofErr w:type="spellEnd"/>
      <w:r>
        <w:t xml:space="preserve"> in </w:t>
      </w:r>
      <w:proofErr w:type="spellStart"/>
      <w:r>
        <w:t>antique</w:t>
      </w:r>
      <w:proofErr w:type="spellEnd"/>
      <w:r>
        <w:t xml:space="preserve"> </w:t>
      </w:r>
      <w:proofErr w:type="spellStart"/>
      <w:r>
        <w:t>books</w:t>
      </w:r>
      <w:proofErr w:type="spellEnd"/>
      <w:r>
        <w:t>. Nature 388 (6643), 631.</w:t>
      </w:r>
    </w:p>
    <w:p w14:paraId="5B195FCD" w14:textId="55315C55" w:rsidR="009F16E6" w:rsidRPr="009F16E6" w:rsidRDefault="009F16E6" w:rsidP="00480325">
      <w:pPr>
        <w:pStyle w:val="CitaviBibliografia"/>
        <w:rPr>
          <w:b/>
        </w:rPr>
      </w:pPr>
      <w:proofErr w:type="spellStart"/>
      <w:r>
        <w:t>Gąsiewicz</w:t>
      </w:r>
      <w:proofErr w:type="spellEnd"/>
      <w:r w:rsidR="0075380C">
        <w:t>,</w:t>
      </w:r>
      <w:r>
        <w:t xml:space="preserve"> A., 2004. </w:t>
      </w:r>
      <w:r w:rsidRPr="009F16E6">
        <w:rPr>
          <w:rStyle w:val="Pogrubienie"/>
          <w:b w:val="0"/>
        </w:rPr>
        <w:t>Zawartość i skład izotopowy węgla</w:t>
      </w:r>
      <w:r>
        <w:rPr>
          <w:bCs/>
          <w:color w:val="0000FF"/>
        </w:rPr>
        <w:t xml:space="preserve"> </w:t>
      </w:r>
      <w:r w:rsidRPr="009F16E6">
        <w:rPr>
          <w:rStyle w:val="Pogrubienie"/>
          <w:b w:val="0"/>
        </w:rPr>
        <w:t>organicznego z utworów formacji</w:t>
      </w:r>
      <w:r>
        <w:rPr>
          <w:bCs/>
          <w:color w:val="0000FF"/>
        </w:rPr>
        <w:t xml:space="preserve"> </w:t>
      </w:r>
      <w:r w:rsidRPr="009F16E6">
        <w:rPr>
          <w:rStyle w:val="Pogrubienie"/>
          <w:b w:val="0"/>
        </w:rPr>
        <w:t>poznańskiej (miocen</w:t>
      </w:r>
      <w:r>
        <w:rPr>
          <w:rStyle w:val="Pogrubienie"/>
          <w:b w:val="0"/>
        </w:rPr>
        <w:t>–</w:t>
      </w:r>
      <w:r w:rsidRPr="009F16E6">
        <w:rPr>
          <w:rStyle w:val="Pogrubienie"/>
          <w:b w:val="0"/>
        </w:rPr>
        <w:t>pliocen) z rejonu</w:t>
      </w:r>
      <w:r w:rsidRPr="009F16E6">
        <w:rPr>
          <w:bCs/>
          <w:color w:val="0000FF"/>
        </w:rPr>
        <w:t xml:space="preserve"> </w:t>
      </w:r>
      <w:r w:rsidRPr="009F16E6">
        <w:rPr>
          <w:rStyle w:val="Pogrubienie"/>
          <w:b w:val="0"/>
        </w:rPr>
        <w:t>Konina (środkowa Polska): sugestie</w:t>
      </w:r>
      <w:r w:rsidRPr="009F16E6">
        <w:rPr>
          <w:rStyle w:val="Pogrubienie"/>
          <w:b w:val="0"/>
        </w:rPr>
        <w:t xml:space="preserve"> </w:t>
      </w:r>
      <w:proofErr w:type="spellStart"/>
      <w:r w:rsidRPr="009F16E6">
        <w:rPr>
          <w:rStyle w:val="Pogrubienie"/>
          <w:b w:val="0"/>
        </w:rPr>
        <w:t>paleośrodowiskowe</w:t>
      </w:r>
      <w:proofErr w:type="spellEnd"/>
      <w:r w:rsidRPr="009F16E6">
        <w:rPr>
          <w:rStyle w:val="Pogrubienie"/>
          <w:b w:val="0"/>
        </w:rPr>
        <w:t xml:space="preserve"> i stratygraficzne</w:t>
      </w:r>
      <w:r>
        <w:rPr>
          <w:rStyle w:val="Pogrubienie"/>
          <w:b w:val="0"/>
        </w:rPr>
        <w:t xml:space="preserve">. Prz. Geol. 52(6), </w:t>
      </w:r>
      <w:r w:rsidR="009C3379">
        <w:rPr>
          <w:rStyle w:val="Pogrubienie"/>
          <w:b w:val="0"/>
        </w:rPr>
        <w:t>519</w:t>
      </w:r>
      <w:r w:rsidR="009C3379">
        <w:rPr>
          <w:rStyle w:val="Pogrubienie"/>
          <w:b w:val="0"/>
        </w:rPr>
        <w:softHyphen/>
      </w:r>
      <w:r w:rsidR="009C3379">
        <w:rPr>
          <w:rStyle w:val="Pogrubienie"/>
          <w:b w:val="0"/>
        </w:rPr>
        <w:softHyphen/>
      </w:r>
      <w:r w:rsidR="009C3379">
        <w:t>–</w:t>
      </w:r>
      <w:r w:rsidR="009C3379">
        <w:rPr>
          <w:rStyle w:val="Pogrubienie"/>
          <w:b w:val="0"/>
        </w:rPr>
        <w:t>526.</w:t>
      </w:r>
    </w:p>
    <w:p w14:paraId="03BAB16D" w14:textId="422D80D2" w:rsidR="00480325" w:rsidRDefault="00480325" w:rsidP="00480325">
      <w:pPr>
        <w:pStyle w:val="CitaviBibliografia"/>
      </w:pPr>
      <w:r>
        <w:t xml:space="preserve">Gong, Y.-M., </w:t>
      </w:r>
      <w:proofErr w:type="spellStart"/>
      <w:r>
        <w:t>Shi</w:t>
      </w:r>
      <w:proofErr w:type="spellEnd"/>
      <w:r>
        <w:t xml:space="preserve">, G.R., </w:t>
      </w:r>
      <w:proofErr w:type="spellStart"/>
      <w:r>
        <w:t>Weldon</w:t>
      </w:r>
      <w:proofErr w:type="spellEnd"/>
      <w:r>
        <w:t xml:space="preserve">, E.A., </w:t>
      </w:r>
      <w:proofErr w:type="spellStart"/>
      <w:r>
        <w:t>Du</w:t>
      </w:r>
      <w:proofErr w:type="spellEnd"/>
      <w:r>
        <w:t xml:space="preserve">, Y.-S., </w:t>
      </w:r>
      <w:proofErr w:type="spellStart"/>
      <w:r>
        <w:t>Xu</w:t>
      </w:r>
      <w:proofErr w:type="spellEnd"/>
      <w:r>
        <w:t xml:space="preserve">, R.A., 2008.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framboids</w:t>
      </w:r>
      <w:proofErr w:type="spellEnd"/>
      <w:r>
        <w:t xml:space="preserve"> </w:t>
      </w:r>
      <w:proofErr w:type="spellStart"/>
      <w:r>
        <w:t>interpreted</w:t>
      </w:r>
      <w:proofErr w:type="spellEnd"/>
      <w:r>
        <w:t xml:space="preserve"> as </w:t>
      </w:r>
      <w:proofErr w:type="spellStart"/>
      <w:r>
        <w:t>microbial</w:t>
      </w:r>
      <w:proofErr w:type="spellEnd"/>
      <w:r>
        <w:t xml:space="preserve"> </w:t>
      </w:r>
      <w:proofErr w:type="spellStart"/>
      <w:r>
        <w:t>colonies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Permian</w:t>
      </w:r>
      <w:proofErr w:type="spellEnd"/>
      <w:r>
        <w:t xml:space="preserve"> </w:t>
      </w:r>
      <w:proofErr w:type="spellStart"/>
      <w:r>
        <w:t>Zoophycos</w:t>
      </w:r>
      <w:proofErr w:type="spellEnd"/>
      <w:r>
        <w:t xml:space="preserve"> </w:t>
      </w:r>
      <w:proofErr w:type="spellStart"/>
      <w:r>
        <w:t>spreiten</w:t>
      </w:r>
      <w:proofErr w:type="spellEnd"/>
      <w:r>
        <w:t xml:space="preserve"> from </w:t>
      </w:r>
      <w:proofErr w:type="spellStart"/>
      <w:r>
        <w:t>southeastern</w:t>
      </w:r>
      <w:proofErr w:type="spellEnd"/>
      <w:r>
        <w:t xml:space="preserve"> Australia. Geol. Mag. 145 (01).</w:t>
      </w:r>
    </w:p>
    <w:p w14:paraId="66B3D353" w14:textId="4B52A049" w:rsidR="0001717B" w:rsidRDefault="0001717B" w:rsidP="00480325">
      <w:pPr>
        <w:pStyle w:val="CitaviBibliografia"/>
      </w:pPr>
      <w:r>
        <w:t>Górniak, K. i in., 2001. Minerały ilaste w różnobarwnych odmianach skał występujących nad pokładem węgla brunatnego w rejonie Konina. Górnictwo Odkrywkowe 43(2</w:t>
      </w:r>
      <w:r>
        <w:t>–</w:t>
      </w:r>
      <w:r>
        <w:t>3), 129</w:t>
      </w:r>
      <w:r>
        <w:t>–</w:t>
      </w:r>
      <w:r>
        <w:t>139.</w:t>
      </w:r>
    </w:p>
    <w:p w14:paraId="2C355EEB" w14:textId="77777777" w:rsidR="00480325" w:rsidRDefault="00480325" w:rsidP="00480325">
      <w:pPr>
        <w:pStyle w:val="CitaviBibliografia"/>
      </w:pPr>
      <w:r>
        <w:t xml:space="preserve">Graham, U., 1995. Micro-PIXE </w:t>
      </w:r>
      <w:proofErr w:type="spellStart"/>
      <w:r>
        <w:t>analysis</w:t>
      </w:r>
      <w:proofErr w:type="spellEnd"/>
      <w:r>
        <w:t xml:space="preserve"> of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and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maceral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in </w:t>
      </w:r>
      <w:proofErr w:type="spellStart"/>
      <w:r>
        <w:t>oil</w:t>
      </w:r>
      <w:proofErr w:type="spellEnd"/>
      <w:r>
        <w:t xml:space="preserve"> </w:t>
      </w:r>
      <w:proofErr w:type="spellStart"/>
      <w:r>
        <w:t>shale</w:t>
      </w:r>
      <w:proofErr w:type="spellEnd"/>
      <w:r>
        <w:t xml:space="preserve">. </w:t>
      </w:r>
      <w:proofErr w:type="spellStart"/>
      <w:r>
        <w:t>Fuel</w:t>
      </w:r>
      <w:proofErr w:type="spellEnd"/>
      <w:r>
        <w:t xml:space="preserve"> 74 (4), 530–535.</w:t>
      </w:r>
    </w:p>
    <w:p w14:paraId="16871951" w14:textId="77777777" w:rsidR="00480325" w:rsidRDefault="00480325" w:rsidP="00480325">
      <w:pPr>
        <w:pStyle w:val="CitaviBibliografia"/>
      </w:pPr>
      <w:proofErr w:type="spellStart"/>
      <w:r>
        <w:t>Gramp</w:t>
      </w:r>
      <w:proofErr w:type="spellEnd"/>
      <w:r>
        <w:t xml:space="preserve">, J.P., </w:t>
      </w:r>
      <w:proofErr w:type="spellStart"/>
      <w:r>
        <w:t>Bigham</w:t>
      </w:r>
      <w:proofErr w:type="spellEnd"/>
      <w:r>
        <w:t xml:space="preserve">, J.M., Jones, F.S., </w:t>
      </w:r>
      <w:proofErr w:type="spellStart"/>
      <w:r>
        <w:t>Tuovinen</w:t>
      </w:r>
      <w:proofErr w:type="spellEnd"/>
      <w:r>
        <w:t xml:space="preserve">, O.H., 2010. </w:t>
      </w:r>
      <w:proofErr w:type="spellStart"/>
      <w:r>
        <w:t>Formation</w:t>
      </w:r>
      <w:proofErr w:type="spellEnd"/>
      <w:r>
        <w:t xml:space="preserve"> of Fe-</w:t>
      </w:r>
      <w:proofErr w:type="spellStart"/>
      <w:r>
        <w:t>sulfides</w:t>
      </w:r>
      <w:proofErr w:type="spellEnd"/>
      <w:r>
        <w:t xml:space="preserve"> in </w:t>
      </w:r>
      <w:proofErr w:type="spellStart"/>
      <w:r>
        <w:t>cultures</w:t>
      </w:r>
      <w:proofErr w:type="spellEnd"/>
      <w:r>
        <w:t xml:space="preserve"> of </w:t>
      </w:r>
      <w:proofErr w:type="spellStart"/>
      <w:r>
        <w:t>sulfate-reducing</w:t>
      </w:r>
      <w:proofErr w:type="spellEnd"/>
      <w:r>
        <w:t xml:space="preserve"> </w:t>
      </w:r>
      <w:proofErr w:type="spellStart"/>
      <w:r>
        <w:t>bacteria</w:t>
      </w:r>
      <w:proofErr w:type="spellEnd"/>
      <w:r>
        <w:t xml:space="preserve">. J. Hazard. </w:t>
      </w:r>
      <w:proofErr w:type="spellStart"/>
      <w:r>
        <w:t>Mater</w:t>
      </w:r>
      <w:proofErr w:type="spellEnd"/>
      <w:r>
        <w:t>. 175 (1-3), 1062–1067.</w:t>
      </w:r>
    </w:p>
    <w:p w14:paraId="57E2F7E4" w14:textId="63589E2E" w:rsidR="00480325" w:rsidRDefault="00480325" w:rsidP="00480325">
      <w:pPr>
        <w:pStyle w:val="CitaviBibliografia"/>
      </w:pPr>
      <w:proofErr w:type="spellStart"/>
      <w:r>
        <w:t>Kohn</w:t>
      </w:r>
      <w:proofErr w:type="spellEnd"/>
      <w:r>
        <w:t xml:space="preserve">, M.J., </w:t>
      </w:r>
      <w:proofErr w:type="spellStart"/>
      <w:r>
        <w:t>Riciputi</w:t>
      </w:r>
      <w:proofErr w:type="spellEnd"/>
      <w:r>
        <w:t xml:space="preserve">, L.R., </w:t>
      </w:r>
      <w:proofErr w:type="spellStart"/>
      <w:r>
        <w:t>Stakes</w:t>
      </w:r>
      <w:proofErr w:type="spellEnd"/>
      <w:r>
        <w:t xml:space="preserve">, D., Orange, D.L., 1998. </w:t>
      </w:r>
      <w:proofErr w:type="spellStart"/>
      <w:r>
        <w:t>Sulfur</w:t>
      </w:r>
      <w:proofErr w:type="spellEnd"/>
      <w:r>
        <w:t xml:space="preserve"> </w:t>
      </w:r>
      <w:proofErr w:type="spellStart"/>
      <w:r>
        <w:t>isotope</w:t>
      </w:r>
      <w:proofErr w:type="spellEnd"/>
      <w:r>
        <w:t xml:space="preserve"> </w:t>
      </w:r>
      <w:proofErr w:type="spellStart"/>
      <w:r>
        <w:t>variability</w:t>
      </w:r>
      <w:proofErr w:type="spellEnd"/>
      <w:r>
        <w:t xml:space="preserve"> in </w:t>
      </w:r>
      <w:proofErr w:type="spellStart"/>
      <w:r>
        <w:t>biogenic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: </w:t>
      </w:r>
      <w:proofErr w:type="spellStart"/>
      <w:r>
        <w:t>Reflections</w:t>
      </w:r>
      <w:proofErr w:type="spellEnd"/>
      <w:r>
        <w:t xml:space="preserve"> of </w:t>
      </w:r>
      <w:proofErr w:type="spellStart"/>
      <w:r>
        <w:t>heterogeneous</w:t>
      </w:r>
      <w:proofErr w:type="spellEnd"/>
      <w:r>
        <w:t xml:space="preserve"> </w:t>
      </w:r>
      <w:proofErr w:type="spellStart"/>
      <w:r>
        <w:t>bacterial</w:t>
      </w:r>
      <w:proofErr w:type="spellEnd"/>
      <w:r>
        <w:t xml:space="preserve"> </w:t>
      </w:r>
      <w:proofErr w:type="spellStart"/>
      <w:r>
        <w:t>colonization</w:t>
      </w:r>
      <w:proofErr w:type="spellEnd"/>
      <w:r>
        <w:t xml:space="preserve">? Am. </w:t>
      </w:r>
      <w:proofErr w:type="spellStart"/>
      <w:r>
        <w:t>Mineral</w:t>
      </w:r>
      <w:proofErr w:type="spellEnd"/>
      <w:r>
        <w:t>. 83, 1454–1468.</w:t>
      </w:r>
    </w:p>
    <w:p w14:paraId="59B93D93" w14:textId="0A2FE433" w:rsidR="0075380C" w:rsidRDefault="0075380C" w:rsidP="00480325">
      <w:pPr>
        <w:pStyle w:val="CitaviBibliografia"/>
      </w:pPr>
      <w:r>
        <w:t>Kozłowski, S. Surowce skalne Polski. Wyd. Geol., Warszawa, 1986.</w:t>
      </w:r>
    </w:p>
    <w:p w14:paraId="394CB9E6" w14:textId="77777777" w:rsidR="00480325" w:rsidRDefault="00480325" w:rsidP="00480325">
      <w:pPr>
        <w:pStyle w:val="CitaviBibliografia"/>
      </w:pPr>
      <w:proofErr w:type="spellStart"/>
      <w:r>
        <w:t>Labrenz</w:t>
      </w:r>
      <w:proofErr w:type="spellEnd"/>
      <w:r>
        <w:t xml:space="preserve">, M., 2000. </w:t>
      </w:r>
      <w:proofErr w:type="spellStart"/>
      <w:r>
        <w:t>Formation</w:t>
      </w:r>
      <w:proofErr w:type="spellEnd"/>
      <w:r>
        <w:t xml:space="preserve"> of </w:t>
      </w:r>
      <w:proofErr w:type="spellStart"/>
      <w:r>
        <w:t>Sphalerite</w:t>
      </w:r>
      <w:proofErr w:type="spellEnd"/>
      <w:r>
        <w:t xml:space="preserve"> (</w:t>
      </w:r>
      <w:proofErr w:type="spellStart"/>
      <w:r>
        <w:t>ZnS</w:t>
      </w:r>
      <w:proofErr w:type="spellEnd"/>
      <w:r>
        <w:t xml:space="preserve">) </w:t>
      </w:r>
      <w:proofErr w:type="spellStart"/>
      <w:r>
        <w:t>Deposits</w:t>
      </w:r>
      <w:proofErr w:type="spellEnd"/>
      <w:r>
        <w:t xml:space="preserve"> in Natural </w:t>
      </w:r>
      <w:proofErr w:type="spellStart"/>
      <w:r>
        <w:t>Biofilms</w:t>
      </w:r>
      <w:proofErr w:type="spellEnd"/>
      <w:r>
        <w:t xml:space="preserve"> of </w:t>
      </w:r>
      <w:proofErr w:type="spellStart"/>
      <w:r>
        <w:t>Sulfate-Reducing</w:t>
      </w:r>
      <w:proofErr w:type="spellEnd"/>
      <w:r>
        <w:t xml:space="preserve"> </w:t>
      </w:r>
      <w:proofErr w:type="spellStart"/>
      <w:r>
        <w:t>Bacteria</w:t>
      </w:r>
      <w:proofErr w:type="spellEnd"/>
      <w:r>
        <w:t>. Science 290 (5497), 1744–1747.</w:t>
      </w:r>
    </w:p>
    <w:p w14:paraId="4F847EC0" w14:textId="77777777" w:rsidR="00480325" w:rsidRDefault="00480325" w:rsidP="00480325">
      <w:pPr>
        <w:pStyle w:val="CitaviBibliografia"/>
      </w:pPr>
      <w:r>
        <w:t xml:space="preserve">MacLean, L.C.W., </w:t>
      </w:r>
      <w:proofErr w:type="spellStart"/>
      <w:r>
        <w:t>Tyliszczak</w:t>
      </w:r>
      <w:proofErr w:type="spellEnd"/>
      <w:r>
        <w:t xml:space="preserve">, T., Gilbert, P.U.P.A., </w:t>
      </w:r>
      <w:proofErr w:type="spellStart"/>
      <w:r>
        <w:t>Zhou</w:t>
      </w:r>
      <w:proofErr w:type="spellEnd"/>
      <w:r>
        <w:t xml:space="preserve">, D., </w:t>
      </w:r>
      <w:proofErr w:type="spellStart"/>
      <w:r>
        <w:t>Pray</w:t>
      </w:r>
      <w:proofErr w:type="spellEnd"/>
      <w:r>
        <w:t xml:space="preserve">, T.J., </w:t>
      </w:r>
      <w:proofErr w:type="spellStart"/>
      <w:r>
        <w:t>Onstott</w:t>
      </w:r>
      <w:proofErr w:type="spellEnd"/>
      <w:r>
        <w:t xml:space="preserve">, T.C., </w:t>
      </w:r>
      <w:proofErr w:type="spellStart"/>
      <w:r>
        <w:t>Southam</w:t>
      </w:r>
      <w:proofErr w:type="spellEnd"/>
      <w:r>
        <w:t xml:space="preserve">, G., 2008. A high-resolution </w:t>
      </w:r>
      <w:proofErr w:type="spellStart"/>
      <w:r>
        <w:t>chemical</w:t>
      </w:r>
      <w:proofErr w:type="spellEnd"/>
      <w:r>
        <w:t xml:space="preserve"> and </w:t>
      </w:r>
      <w:proofErr w:type="spellStart"/>
      <w:r>
        <w:t>structural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of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formed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a </w:t>
      </w:r>
      <w:proofErr w:type="spellStart"/>
      <w:r>
        <w:t>low-temperature</w:t>
      </w:r>
      <w:proofErr w:type="spellEnd"/>
      <w:r>
        <w:t xml:space="preserve"> </w:t>
      </w:r>
      <w:proofErr w:type="spellStart"/>
      <w:r>
        <w:t>bacterial</w:t>
      </w:r>
      <w:proofErr w:type="spellEnd"/>
      <w:r>
        <w:t xml:space="preserve"> </w:t>
      </w:r>
      <w:proofErr w:type="spellStart"/>
      <w:r>
        <w:t>biofilm</w:t>
      </w:r>
      <w:proofErr w:type="spellEnd"/>
      <w:r>
        <w:t xml:space="preserve">. </w:t>
      </w:r>
      <w:proofErr w:type="spellStart"/>
      <w:r>
        <w:t>Geobiology</w:t>
      </w:r>
      <w:proofErr w:type="spellEnd"/>
      <w:r>
        <w:t xml:space="preserve"> 6 (5), 471–480.</w:t>
      </w:r>
    </w:p>
    <w:p w14:paraId="28FF6F8E" w14:textId="77777777" w:rsidR="00480325" w:rsidRDefault="00480325" w:rsidP="00480325">
      <w:pPr>
        <w:pStyle w:val="CitaviBibliografia"/>
      </w:pPr>
      <w:r>
        <w:t xml:space="preserve">Neumann, T., </w:t>
      </w:r>
      <w:proofErr w:type="spellStart"/>
      <w:r>
        <w:t>Rausch</w:t>
      </w:r>
      <w:proofErr w:type="spellEnd"/>
      <w:r>
        <w:t xml:space="preserve">, N., </w:t>
      </w:r>
      <w:proofErr w:type="spellStart"/>
      <w:r>
        <w:t>Leipe</w:t>
      </w:r>
      <w:proofErr w:type="spellEnd"/>
      <w:r>
        <w:t xml:space="preserve">, T., </w:t>
      </w:r>
      <w:proofErr w:type="spellStart"/>
      <w:r>
        <w:t>Dellwig</w:t>
      </w:r>
      <w:proofErr w:type="spellEnd"/>
      <w:r>
        <w:t xml:space="preserve">, O., Berner, Z., </w:t>
      </w:r>
      <w:proofErr w:type="spellStart"/>
      <w:r>
        <w:t>Böttcher</w:t>
      </w:r>
      <w:proofErr w:type="spellEnd"/>
      <w:r>
        <w:t xml:space="preserve">, M.E., 2005. </w:t>
      </w:r>
      <w:proofErr w:type="spellStart"/>
      <w:r>
        <w:t>Intense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low-sulfate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 in the </w:t>
      </w:r>
      <w:proofErr w:type="spellStart"/>
      <w:r>
        <w:t>Achterwasser</w:t>
      </w:r>
      <w:proofErr w:type="spellEnd"/>
      <w:r>
        <w:t xml:space="preserve"> </w:t>
      </w:r>
      <w:proofErr w:type="spellStart"/>
      <w:r>
        <w:t>lagoon</w:t>
      </w:r>
      <w:proofErr w:type="spellEnd"/>
      <w:r>
        <w:t xml:space="preserve">, SW </w:t>
      </w:r>
      <w:proofErr w:type="spellStart"/>
      <w:r>
        <w:t>Baltic</w:t>
      </w:r>
      <w:proofErr w:type="spellEnd"/>
      <w:r>
        <w:t xml:space="preserve"> Sea. </w:t>
      </w:r>
      <w:proofErr w:type="spellStart"/>
      <w:r>
        <w:t>Geochim</w:t>
      </w:r>
      <w:proofErr w:type="spellEnd"/>
      <w:r>
        <w:t xml:space="preserve">. </w:t>
      </w:r>
      <w:proofErr w:type="spellStart"/>
      <w:r>
        <w:t>Cosmochim</w:t>
      </w:r>
      <w:proofErr w:type="spellEnd"/>
      <w:r>
        <w:t>. Acta 69 (14), 3619–3630.</w:t>
      </w:r>
    </w:p>
    <w:p w14:paraId="6A677253" w14:textId="77777777" w:rsidR="00480325" w:rsidRDefault="00480325" w:rsidP="00480325">
      <w:pPr>
        <w:pStyle w:val="CitaviBibliografia"/>
      </w:pPr>
      <w:proofErr w:type="spellStart"/>
      <w:r>
        <w:t>Ohfuji</w:t>
      </w:r>
      <w:proofErr w:type="spellEnd"/>
      <w:r>
        <w:t xml:space="preserve">, H., </w:t>
      </w:r>
      <w:proofErr w:type="spellStart"/>
      <w:r>
        <w:t>Rickard</w:t>
      </w:r>
      <w:proofErr w:type="spellEnd"/>
      <w:r>
        <w:t xml:space="preserve">, D., 2005. </w:t>
      </w:r>
      <w:proofErr w:type="spellStart"/>
      <w:r>
        <w:t>Experimental</w:t>
      </w:r>
      <w:proofErr w:type="spellEnd"/>
      <w:r>
        <w:t xml:space="preserve"> </w:t>
      </w:r>
      <w:proofErr w:type="spellStart"/>
      <w:r>
        <w:t>syntheses</w:t>
      </w:r>
      <w:proofErr w:type="spellEnd"/>
      <w:r>
        <w:t xml:space="preserve"> of </w:t>
      </w:r>
      <w:proofErr w:type="spellStart"/>
      <w:r>
        <w:t>framboids</w:t>
      </w:r>
      <w:proofErr w:type="spellEnd"/>
      <w:r>
        <w:t xml:space="preserve">—a </w:t>
      </w:r>
      <w:proofErr w:type="spellStart"/>
      <w:r>
        <w:t>review</w:t>
      </w:r>
      <w:proofErr w:type="spellEnd"/>
      <w:r>
        <w:t xml:space="preserve">. Earth-Science </w:t>
      </w:r>
      <w:proofErr w:type="spellStart"/>
      <w:r>
        <w:t>Reviews</w:t>
      </w:r>
      <w:proofErr w:type="spellEnd"/>
      <w:r>
        <w:t xml:space="preserve"> 71 (3-4), 147–170.</w:t>
      </w:r>
    </w:p>
    <w:p w14:paraId="1D99CEE5" w14:textId="77777777" w:rsidR="00480325" w:rsidRDefault="00480325" w:rsidP="00480325">
      <w:pPr>
        <w:pStyle w:val="CitaviBibliografia"/>
      </w:pPr>
      <w:proofErr w:type="spellStart"/>
      <w:r>
        <w:t>Rust</w:t>
      </w:r>
      <w:proofErr w:type="spellEnd"/>
      <w:r>
        <w:t xml:space="preserve">, G.W., 1935. </w:t>
      </w:r>
      <w:proofErr w:type="spellStart"/>
      <w:r>
        <w:t>Colloidal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Copper</w:t>
      </w:r>
      <w:proofErr w:type="spellEnd"/>
      <w:r>
        <w:t xml:space="preserve"> </w:t>
      </w:r>
      <w:proofErr w:type="spellStart"/>
      <w:r>
        <w:t>Ores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Cornwall</w:t>
      </w:r>
      <w:proofErr w:type="spellEnd"/>
      <w:r>
        <w:t xml:space="preserve"> </w:t>
      </w:r>
      <w:proofErr w:type="spellStart"/>
      <w:r>
        <w:t>Mines</w:t>
      </w:r>
      <w:proofErr w:type="spellEnd"/>
      <w:r>
        <w:t xml:space="preserve">, </w:t>
      </w:r>
      <w:proofErr w:type="spellStart"/>
      <w:r>
        <w:t>Southeastern</w:t>
      </w:r>
      <w:proofErr w:type="spellEnd"/>
      <w:r>
        <w:t xml:space="preserve"> Missouri. J. Geol. 43 (4), 398–426.</w:t>
      </w:r>
    </w:p>
    <w:p w14:paraId="30A2DA85" w14:textId="77777777" w:rsidR="00480325" w:rsidRDefault="00480325" w:rsidP="00480325">
      <w:pPr>
        <w:pStyle w:val="CitaviBibliografia"/>
      </w:pPr>
      <w:proofErr w:type="spellStart"/>
      <w:r>
        <w:t>Sawłowicz</w:t>
      </w:r>
      <w:proofErr w:type="spellEnd"/>
      <w:r>
        <w:t xml:space="preserve">, Z., 1993.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framboids</w:t>
      </w:r>
      <w:proofErr w:type="spellEnd"/>
      <w:r>
        <w:t xml:space="preserve"> and </w:t>
      </w:r>
      <w:proofErr w:type="spellStart"/>
      <w:r>
        <w:t>their</w:t>
      </w:r>
      <w:proofErr w:type="spellEnd"/>
      <w:r>
        <w:t xml:space="preserve"> development: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conceptual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. Geol. </w:t>
      </w:r>
      <w:proofErr w:type="spellStart"/>
      <w:r>
        <w:t>Rundsch</w:t>
      </w:r>
      <w:proofErr w:type="spellEnd"/>
      <w:r>
        <w:t>. 82 (1), 148–156.</w:t>
      </w:r>
    </w:p>
    <w:p w14:paraId="72A5E40C" w14:textId="77777777" w:rsidR="00480325" w:rsidRDefault="00480325" w:rsidP="00480325">
      <w:pPr>
        <w:pStyle w:val="CitaviBibliografia"/>
      </w:pPr>
      <w:proofErr w:type="spellStart"/>
      <w:r>
        <w:lastRenderedPageBreak/>
        <w:t>Sawłowicz</w:t>
      </w:r>
      <w:proofErr w:type="spellEnd"/>
      <w:r>
        <w:t xml:space="preserve">, Z., 2000. </w:t>
      </w:r>
      <w:proofErr w:type="spellStart"/>
      <w:r>
        <w:t>Framboids</w:t>
      </w:r>
      <w:proofErr w:type="spellEnd"/>
      <w:r>
        <w:t xml:space="preserve">: from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to </w:t>
      </w:r>
      <w:proofErr w:type="spellStart"/>
      <w:r>
        <w:t>applications</w:t>
      </w:r>
      <w:proofErr w:type="spellEnd"/>
      <w:r>
        <w:t>. Prace Mineralogiczne 88, 1–80.</w:t>
      </w:r>
    </w:p>
    <w:p w14:paraId="612AA85A" w14:textId="77777777" w:rsidR="00480325" w:rsidRDefault="00480325" w:rsidP="00480325">
      <w:pPr>
        <w:pStyle w:val="CitaviBibliografia"/>
      </w:pPr>
      <w:proofErr w:type="spellStart"/>
      <w:r>
        <w:t>Schieber</w:t>
      </w:r>
      <w:proofErr w:type="spellEnd"/>
      <w:r>
        <w:t xml:space="preserve">, J., 2002. </w:t>
      </w:r>
      <w:proofErr w:type="spellStart"/>
      <w:r>
        <w:t>Sedimentary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: A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microbial</w:t>
      </w:r>
      <w:proofErr w:type="spellEnd"/>
      <w:r>
        <w:t xml:space="preserve"> past. </w:t>
      </w:r>
      <w:proofErr w:type="spellStart"/>
      <w:r>
        <w:t>Geol</w:t>
      </w:r>
      <w:proofErr w:type="spellEnd"/>
      <w:r>
        <w:t xml:space="preserve"> 30 (6), 531.</w:t>
      </w:r>
    </w:p>
    <w:p w14:paraId="3C89789C" w14:textId="77777777" w:rsidR="00480325" w:rsidRDefault="00480325" w:rsidP="00480325">
      <w:pPr>
        <w:pStyle w:val="CitaviBibliografia"/>
      </w:pPr>
      <w:proofErr w:type="spellStart"/>
      <w:r>
        <w:t>Soliman</w:t>
      </w:r>
      <w:proofErr w:type="spellEnd"/>
      <w:r>
        <w:t xml:space="preserve">, M.F., El </w:t>
      </w:r>
      <w:proofErr w:type="spellStart"/>
      <w:r>
        <w:t>Goresy</w:t>
      </w:r>
      <w:proofErr w:type="spellEnd"/>
      <w:r>
        <w:t xml:space="preserve">, A., 2012. </w:t>
      </w:r>
      <w:proofErr w:type="spellStart"/>
      <w:r>
        <w:t>Framboidal</w:t>
      </w:r>
      <w:proofErr w:type="spellEnd"/>
      <w:r>
        <w:t xml:space="preserve"> and </w:t>
      </w:r>
      <w:proofErr w:type="spellStart"/>
      <w:r>
        <w:t>idiomorphic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 in the 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Maastrichtian</w:t>
      </w:r>
      <w:proofErr w:type="spellEnd"/>
      <w:r>
        <w:t xml:space="preserve"> </w:t>
      </w:r>
      <w:proofErr w:type="spellStart"/>
      <w:r>
        <w:t>sedimentary</w:t>
      </w:r>
      <w:proofErr w:type="spellEnd"/>
      <w:r>
        <w:t xml:space="preserve"> </w:t>
      </w:r>
      <w:proofErr w:type="spellStart"/>
      <w:r>
        <w:t>rocks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Gabal</w:t>
      </w:r>
      <w:proofErr w:type="spellEnd"/>
      <w:r>
        <w:t xml:space="preserve"> </w:t>
      </w:r>
      <w:proofErr w:type="spellStart"/>
      <w:r>
        <w:t>Oweina</w:t>
      </w:r>
      <w:proofErr w:type="spellEnd"/>
      <w:r>
        <w:t xml:space="preserve">, Nile Valley, </w:t>
      </w:r>
      <w:proofErr w:type="spellStart"/>
      <w:r>
        <w:t>Egypt</w:t>
      </w:r>
      <w:proofErr w:type="spellEnd"/>
      <w:r>
        <w:t xml:space="preserve">: </w:t>
      </w:r>
      <w:proofErr w:type="spellStart"/>
      <w:r>
        <w:t>Formation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, </w:t>
      </w:r>
      <w:proofErr w:type="spellStart"/>
      <w:r>
        <w:t>oxidation</w:t>
      </w:r>
      <w:proofErr w:type="spellEnd"/>
      <w:r>
        <w:t xml:space="preserve"> products and </w:t>
      </w:r>
      <w:proofErr w:type="spellStart"/>
      <w:r>
        <w:t>genetic</w:t>
      </w:r>
      <w:proofErr w:type="spellEnd"/>
      <w:r>
        <w:t xml:space="preserve"> </w:t>
      </w:r>
      <w:proofErr w:type="spellStart"/>
      <w:r>
        <w:t>implications</w:t>
      </w:r>
      <w:proofErr w:type="spellEnd"/>
      <w:r>
        <w:t xml:space="preserve"> to the </w:t>
      </w:r>
      <w:proofErr w:type="spellStart"/>
      <w:r>
        <w:t>origin</w:t>
      </w:r>
      <w:proofErr w:type="spellEnd"/>
      <w:r>
        <w:t xml:space="preserve"> of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. </w:t>
      </w:r>
      <w:proofErr w:type="spellStart"/>
      <w:r>
        <w:t>Geochim</w:t>
      </w:r>
      <w:proofErr w:type="spellEnd"/>
      <w:r>
        <w:t xml:space="preserve">. </w:t>
      </w:r>
      <w:proofErr w:type="spellStart"/>
      <w:r>
        <w:t>Cosmochim</w:t>
      </w:r>
      <w:proofErr w:type="spellEnd"/>
      <w:r>
        <w:t>. Acta 90, 195–220.</w:t>
      </w:r>
    </w:p>
    <w:p w14:paraId="00E4D271" w14:textId="77777777" w:rsidR="00480325" w:rsidRDefault="00480325" w:rsidP="00480325">
      <w:pPr>
        <w:pStyle w:val="CitaviBibliografia"/>
      </w:pPr>
      <w:r>
        <w:t xml:space="preserve">Taylor, G.R., 1983. A </w:t>
      </w:r>
      <w:proofErr w:type="spellStart"/>
      <w:r>
        <w:t>mechanism</w:t>
      </w:r>
      <w:proofErr w:type="spellEnd"/>
      <w:r>
        <w:t xml:space="preserve"> for </w:t>
      </w:r>
      <w:proofErr w:type="spellStart"/>
      <w:r>
        <w:t>framboid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? The role of </w:t>
      </w:r>
      <w:proofErr w:type="spellStart"/>
      <w:r>
        <w:t>bacteria</w:t>
      </w:r>
      <w:proofErr w:type="spellEnd"/>
      <w:r>
        <w:t xml:space="preserve">. A </w:t>
      </w:r>
      <w:proofErr w:type="spellStart"/>
      <w:r>
        <w:t>reply</w:t>
      </w:r>
      <w:proofErr w:type="spellEnd"/>
      <w:r>
        <w:t xml:space="preserve"> to Dr. S. I. </w:t>
      </w:r>
      <w:proofErr w:type="spellStart"/>
      <w:r>
        <w:t>Kalogeropoulos</w:t>
      </w:r>
      <w:proofErr w:type="spellEnd"/>
      <w:r>
        <w:t xml:space="preserve"> and a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contribution</w:t>
      </w:r>
      <w:proofErr w:type="spellEnd"/>
      <w:r>
        <w:t xml:space="preserve">. </w:t>
      </w:r>
      <w:proofErr w:type="spellStart"/>
      <w:r>
        <w:t>Mineral</w:t>
      </w:r>
      <w:proofErr w:type="spellEnd"/>
      <w:r>
        <w:t xml:space="preserve">. </w:t>
      </w:r>
      <w:proofErr w:type="spellStart"/>
      <w:r>
        <w:t>Deposita</w:t>
      </w:r>
      <w:proofErr w:type="spellEnd"/>
      <w:r>
        <w:t xml:space="preserve"> 18 (1).</w:t>
      </w:r>
    </w:p>
    <w:p w14:paraId="6569DD64" w14:textId="77777777" w:rsidR="00480325" w:rsidRDefault="00480325" w:rsidP="00480325">
      <w:pPr>
        <w:pStyle w:val="CitaviBibliografia"/>
      </w:pPr>
      <w:proofErr w:type="spellStart"/>
      <w:r>
        <w:t>Wang</w:t>
      </w:r>
      <w:proofErr w:type="spellEnd"/>
      <w:r>
        <w:t xml:space="preserve">, Q., Morse, J.W., 1996.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formation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approximating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in </w:t>
      </w:r>
      <w:proofErr w:type="spellStart"/>
      <w:r>
        <w:t>anoxic</w:t>
      </w:r>
      <w:proofErr w:type="spellEnd"/>
      <w:r>
        <w:t xml:space="preserve"> </w:t>
      </w:r>
      <w:proofErr w:type="spellStart"/>
      <w:r>
        <w:t>sediments</w:t>
      </w:r>
      <w:proofErr w:type="spellEnd"/>
      <w:r>
        <w:t xml:space="preserve"> I. </w:t>
      </w:r>
      <w:proofErr w:type="spellStart"/>
      <w:r>
        <w:t>Pathway</w:t>
      </w:r>
      <w:proofErr w:type="spellEnd"/>
      <w:r>
        <w:t xml:space="preserve"> and </w:t>
      </w:r>
      <w:proofErr w:type="spellStart"/>
      <w:r>
        <w:t>morphology</w:t>
      </w:r>
      <w:proofErr w:type="spellEnd"/>
      <w:r>
        <w:t>. Mar. Chem. 52 (2), 99–121.</w:t>
      </w:r>
    </w:p>
    <w:p w14:paraId="295F22D7" w14:textId="75522CAF" w:rsidR="00480325" w:rsidRDefault="00480325" w:rsidP="00480325">
      <w:pPr>
        <w:pStyle w:val="CitaviBibliografia"/>
      </w:pPr>
      <w:proofErr w:type="spellStart"/>
      <w:r>
        <w:t>Wilkin</w:t>
      </w:r>
      <w:proofErr w:type="spellEnd"/>
      <w:r>
        <w:t xml:space="preserve">, R., </w:t>
      </w:r>
      <w:proofErr w:type="spellStart"/>
      <w:r>
        <w:t>Barnes</w:t>
      </w:r>
      <w:proofErr w:type="spellEnd"/>
      <w:r>
        <w:t xml:space="preserve">, H., 1997. </w:t>
      </w:r>
      <w:proofErr w:type="spellStart"/>
      <w:r>
        <w:t>Formation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 of </w:t>
      </w:r>
      <w:proofErr w:type="spellStart"/>
      <w:r>
        <w:t>framboidal</w:t>
      </w:r>
      <w:proofErr w:type="spellEnd"/>
      <w:r>
        <w:t xml:space="preserve"> </w:t>
      </w:r>
      <w:proofErr w:type="spellStart"/>
      <w:r>
        <w:t>pyrite</w:t>
      </w:r>
      <w:proofErr w:type="spellEnd"/>
      <w:r>
        <w:t xml:space="preserve">. </w:t>
      </w:r>
      <w:proofErr w:type="spellStart"/>
      <w:r>
        <w:t>Geochim</w:t>
      </w:r>
      <w:proofErr w:type="spellEnd"/>
      <w:r>
        <w:t xml:space="preserve">. </w:t>
      </w:r>
      <w:proofErr w:type="spellStart"/>
      <w:r>
        <w:t>Cosmochim</w:t>
      </w:r>
      <w:proofErr w:type="spellEnd"/>
      <w:r>
        <w:t>. Acta 61 (2), 323–339.</w:t>
      </w:r>
    </w:p>
    <w:p w14:paraId="6C891EB2" w14:textId="78CCF2BF" w:rsidR="00A531A9" w:rsidRDefault="00A531A9" w:rsidP="00480325">
      <w:pPr>
        <w:pStyle w:val="CitaviBibliografia"/>
      </w:pPr>
      <w:r>
        <w:t>Wyrwicki, R., Wiewióra, A., 1976. Minerały ilaste z osadów serii poznańskiej z profilu Rogaczewo. Kwart. Geol. 20(4), 823</w:t>
      </w:r>
      <w:r>
        <w:t>–</w:t>
      </w:r>
      <w:r>
        <w:t>837.</w:t>
      </w:r>
    </w:p>
    <w:p w14:paraId="41C86B6C" w14:textId="77777777" w:rsidR="00480325" w:rsidRDefault="00480325" w:rsidP="00480325">
      <w:pPr>
        <w:pStyle w:val="CitaviBibliografia"/>
      </w:pPr>
      <w:r>
        <w:t xml:space="preserve">Zatoń, M., </w:t>
      </w:r>
      <w:proofErr w:type="spellStart"/>
      <w:r>
        <w:t>Rakociński</w:t>
      </w:r>
      <w:proofErr w:type="spellEnd"/>
      <w:r>
        <w:t xml:space="preserve">, M., Marynowski, L., 2008. </w:t>
      </w:r>
      <w:proofErr w:type="spellStart"/>
      <w:r>
        <w:t>Framboidy</w:t>
      </w:r>
      <w:proofErr w:type="spellEnd"/>
      <w:r>
        <w:t xml:space="preserve"> pirytowe jako wskaźnik </w:t>
      </w:r>
      <w:proofErr w:type="spellStart"/>
      <w:r>
        <w:t>paleośrodowiska</w:t>
      </w:r>
      <w:proofErr w:type="spellEnd"/>
      <w:r>
        <w:t>. Prz. Geol. 56 (2), 158–164.</w:t>
      </w:r>
    </w:p>
    <w:p w14:paraId="5652FE8D" w14:textId="48DDC7B3" w:rsidR="00480325" w:rsidRPr="00480325" w:rsidRDefault="00480325" w:rsidP="00480325">
      <w:pPr>
        <w:pStyle w:val="CitaviBibliografia"/>
      </w:pPr>
      <w:proofErr w:type="spellStart"/>
      <w:r>
        <w:t>Zhang</w:t>
      </w:r>
      <w:proofErr w:type="spellEnd"/>
      <w:r>
        <w:t xml:space="preserve">, M., </w:t>
      </w:r>
      <w:proofErr w:type="spellStart"/>
      <w:r>
        <w:t>Konishi</w:t>
      </w:r>
      <w:proofErr w:type="spellEnd"/>
      <w:r>
        <w:t xml:space="preserve">, H., </w:t>
      </w:r>
      <w:proofErr w:type="spellStart"/>
      <w:r>
        <w:t>Xu</w:t>
      </w:r>
      <w:proofErr w:type="spellEnd"/>
      <w:r>
        <w:t xml:space="preserve">, H., Sun, X., Lu, H., Wu, D., Wu, N., 2014. </w:t>
      </w:r>
      <w:proofErr w:type="spellStart"/>
      <w:r>
        <w:t>Morphology</w:t>
      </w:r>
      <w:proofErr w:type="spellEnd"/>
      <w:r>
        <w:t xml:space="preserve"> and </w:t>
      </w:r>
      <w:proofErr w:type="spellStart"/>
      <w:r>
        <w:t>formation</w:t>
      </w:r>
      <w:proofErr w:type="spellEnd"/>
      <w:r>
        <w:t xml:space="preserve"> </w:t>
      </w:r>
      <w:proofErr w:type="spellStart"/>
      <w:r>
        <w:t>mechanism</w:t>
      </w:r>
      <w:proofErr w:type="spellEnd"/>
      <w:r>
        <w:t xml:space="preserve"> of </w:t>
      </w:r>
      <w:proofErr w:type="spellStart"/>
      <w:r>
        <w:t>pyrite</w:t>
      </w:r>
      <w:proofErr w:type="spellEnd"/>
      <w:r>
        <w:t xml:space="preserve"> </w:t>
      </w:r>
      <w:proofErr w:type="spellStart"/>
      <w:r>
        <w:t>induced</w:t>
      </w:r>
      <w:proofErr w:type="spellEnd"/>
      <w:r>
        <w:t xml:space="preserve"> by the </w:t>
      </w:r>
      <w:proofErr w:type="spellStart"/>
      <w:r>
        <w:t>anaerobic</w:t>
      </w:r>
      <w:proofErr w:type="spellEnd"/>
      <w:r>
        <w:t xml:space="preserve"> </w:t>
      </w:r>
      <w:proofErr w:type="spellStart"/>
      <w:r>
        <w:t>oxidation</w:t>
      </w:r>
      <w:proofErr w:type="spellEnd"/>
      <w:r>
        <w:t xml:space="preserve"> of </w:t>
      </w:r>
      <w:proofErr w:type="spellStart"/>
      <w:r>
        <w:t>methane</w:t>
      </w:r>
      <w:proofErr w:type="spellEnd"/>
      <w:r>
        <w:t xml:space="preserve"> from the </w:t>
      </w:r>
      <w:proofErr w:type="spellStart"/>
      <w:r>
        <w:t>continental</w:t>
      </w:r>
      <w:proofErr w:type="spellEnd"/>
      <w:r>
        <w:t xml:space="preserve"> </w:t>
      </w:r>
      <w:proofErr w:type="spellStart"/>
      <w:r>
        <w:t>slope</w:t>
      </w:r>
      <w:proofErr w:type="spellEnd"/>
      <w:r>
        <w:t xml:space="preserve"> of the NE </w:t>
      </w:r>
      <w:proofErr w:type="spellStart"/>
      <w:r>
        <w:t>South</w:t>
      </w:r>
      <w:proofErr w:type="spellEnd"/>
      <w:r>
        <w:t xml:space="preserve"> China Sea. J. </w:t>
      </w:r>
      <w:proofErr w:type="spellStart"/>
      <w:r>
        <w:t>Asian</w:t>
      </w:r>
      <w:proofErr w:type="spellEnd"/>
      <w:r>
        <w:t xml:space="preserve"> Earth </w:t>
      </w:r>
      <w:proofErr w:type="spellStart"/>
      <w:r>
        <w:t>Sci</w:t>
      </w:r>
      <w:proofErr w:type="spellEnd"/>
      <w:r>
        <w:t>. 92, 293–301.</w:t>
      </w:r>
    </w:p>
    <w:sectPr w:rsidR="00480325" w:rsidRPr="00480325" w:rsidSect="007315A6">
      <w:pgSz w:w="12240" w:h="15840"/>
      <w:pgMar w:top="1440" w:right="144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4" w:author="Agata_P" w:date="2017-11-03T13:00:00Z" w:initials="A">
    <w:p w14:paraId="246744F0" w14:textId="7ADABD91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przemieścić</w:t>
      </w:r>
      <w:proofErr w:type="spellEnd"/>
      <w:r>
        <w:t xml:space="preserve"> nr </w:t>
      </w:r>
      <w:proofErr w:type="spellStart"/>
      <w:r>
        <w:t>strony</w:t>
      </w:r>
      <w:proofErr w:type="spellEnd"/>
    </w:p>
  </w:comment>
  <w:comment w:id="32" w:author="Agata_P" w:date="2017-10-31T13:12:00Z" w:initials="A">
    <w:p w14:paraId="272358D7" w14:textId="77777777" w:rsidR="00491DB2" w:rsidRDefault="00491DB2">
      <w:pPr>
        <w:pStyle w:val="Tekstkomentarza"/>
      </w:pPr>
      <w:r>
        <w:rPr>
          <w:rStyle w:val="Odwoaniedokomentarza"/>
        </w:rPr>
        <w:annotationRef/>
      </w:r>
      <w:r>
        <w:t xml:space="preserve">model </w:t>
      </w:r>
      <w:proofErr w:type="spellStart"/>
      <w:r>
        <w:t>mikroskopu</w:t>
      </w:r>
      <w:proofErr w:type="spellEnd"/>
      <w:r>
        <w:t xml:space="preserve"> ………………………….</w:t>
      </w:r>
    </w:p>
  </w:comment>
  <w:comment w:id="37" w:author="Agata_P" w:date="2017-10-31T13:09:00Z" w:initials="A">
    <w:p w14:paraId="1213F737" w14:textId="77777777" w:rsidR="00491DB2" w:rsidRDefault="00491DB2">
      <w:pPr>
        <w:pStyle w:val="Tekstkomentarza"/>
      </w:pPr>
      <w:r>
        <w:rPr>
          <w:rStyle w:val="Odwoaniedokomentarza"/>
        </w:rPr>
        <w:annotationRef/>
      </w:r>
      <w:r>
        <w:t xml:space="preserve">XRD </w:t>
      </w:r>
      <w:proofErr w:type="spellStart"/>
      <w:r>
        <w:t>próbki</w:t>
      </w:r>
      <w:proofErr w:type="spellEnd"/>
      <w:r>
        <w:t xml:space="preserve"> </w:t>
      </w:r>
      <w:proofErr w:type="spellStart"/>
      <w:r>
        <w:t>pierwotnej</w:t>
      </w:r>
      <w:proofErr w:type="spellEnd"/>
    </w:p>
  </w:comment>
  <w:comment w:id="38" w:author="Agata_P" w:date="2017-10-31T13:12:00Z" w:initials="A">
    <w:p w14:paraId="22FFBAEB" w14:textId="77777777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być</w:t>
      </w:r>
      <w:proofErr w:type="spellEnd"/>
      <w:r>
        <w:t xml:space="preserve"> </w:t>
      </w:r>
      <w:proofErr w:type="spellStart"/>
      <w:r>
        <w:t>może</w:t>
      </w:r>
      <w:proofErr w:type="spellEnd"/>
      <w:r>
        <w:t xml:space="preserve"> do </w:t>
      </w:r>
      <w:proofErr w:type="spellStart"/>
      <w:r>
        <w:t>przeniesienia</w:t>
      </w:r>
      <w:proofErr w:type="spellEnd"/>
      <w:r>
        <w:t xml:space="preserve"> do </w:t>
      </w:r>
      <w:proofErr w:type="spellStart"/>
      <w:r>
        <w:t>Dyskusji</w:t>
      </w:r>
      <w:proofErr w:type="spellEnd"/>
      <w:r>
        <w:t xml:space="preserve"> </w:t>
      </w:r>
      <w:proofErr w:type="spellStart"/>
      <w:r>
        <w:t>wyników</w:t>
      </w:r>
      <w:proofErr w:type="spellEnd"/>
    </w:p>
  </w:comment>
  <w:comment w:id="39" w:author="Agata_P" w:date="2017-12-02T19:14:00Z" w:initials="A">
    <w:p w14:paraId="6CBF9885" w14:textId="77777777" w:rsidR="00BE738F" w:rsidRDefault="00BE738F" w:rsidP="00BE738F">
      <w:pPr>
        <w:pStyle w:val="Tekstkomentarza"/>
      </w:pPr>
      <w:r>
        <w:rPr>
          <w:rStyle w:val="Odwoaniedokomentarza"/>
        </w:rPr>
        <w:annotationRef/>
      </w:r>
      <w:proofErr w:type="spellStart"/>
      <w:r>
        <w:t>niżej</w:t>
      </w:r>
      <w:proofErr w:type="spellEnd"/>
      <w:r>
        <w:t xml:space="preserve"> </w:t>
      </w:r>
      <w:proofErr w:type="spellStart"/>
      <w:r>
        <w:t>kilka</w:t>
      </w:r>
      <w:proofErr w:type="spellEnd"/>
      <w:r>
        <w:t xml:space="preserve"> </w:t>
      </w:r>
      <w:proofErr w:type="spellStart"/>
      <w:r>
        <w:t>stron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omówienie</w:t>
      </w:r>
      <w:proofErr w:type="spellEnd"/>
      <w:r>
        <w:t xml:space="preserve"> </w:t>
      </w:r>
      <w:proofErr w:type="spellStart"/>
      <w:r>
        <w:t>wyników</w:t>
      </w:r>
      <w:proofErr w:type="spellEnd"/>
      <w:r>
        <w:t xml:space="preserve"> XRD</w:t>
      </w:r>
    </w:p>
  </w:comment>
  <w:comment w:id="41" w:author="Agata_P" w:date="2017-11-04T10:27:00Z" w:initials="A">
    <w:p w14:paraId="443DC819" w14:textId="6AC4EB07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napisać</w:t>
      </w:r>
      <w:proofErr w:type="spellEnd"/>
      <w:r>
        <w:t xml:space="preserve"> </w:t>
      </w:r>
      <w:proofErr w:type="spellStart"/>
      <w:r>
        <w:t>jeszcze</w:t>
      </w:r>
      <w:proofErr w:type="spellEnd"/>
      <w:r>
        <w:t xml:space="preserve"> o </w:t>
      </w:r>
      <w:proofErr w:type="spellStart"/>
      <w:r>
        <w:t>kryształach</w:t>
      </w:r>
      <w:proofErr w:type="spellEnd"/>
      <w:r>
        <w:t xml:space="preserve"> </w:t>
      </w:r>
      <w:proofErr w:type="spellStart"/>
      <w:r>
        <w:t>euh</w:t>
      </w:r>
      <w:proofErr w:type="spellEnd"/>
      <w:r>
        <w:t xml:space="preserve"> </w:t>
      </w:r>
      <w:proofErr w:type="spellStart"/>
      <w:r>
        <w:t>pyr</w:t>
      </w:r>
      <w:proofErr w:type="spellEnd"/>
      <w:r>
        <w:t xml:space="preserve"> </w:t>
      </w:r>
      <w:proofErr w:type="spellStart"/>
      <w:r>
        <w:t>obrośniętych</w:t>
      </w:r>
      <w:proofErr w:type="spellEnd"/>
      <w:r>
        <w:t xml:space="preserve"> </w:t>
      </w:r>
      <w:proofErr w:type="spellStart"/>
      <w:r>
        <w:t>słoneczkowato</w:t>
      </w:r>
      <w:proofErr w:type="spellEnd"/>
      <w:r>
        <w:t xml:space="preserve"> </w:t>
      </w:r>
      <w:proofErr w:type="spellStart"/>
      <w:r>
        <w:t>tlenkiem</w:t>
      </w:r>
      <w:proofErr w:type="spellEnd"/>
    </w:p>
  </w:comment>
  <w:comment w:id="42" w:author="Agata_P" w:date="2017-11-03T17:17:00Z" w:initials="A">
    <w:p w14:paraId="04DD6E5A" w14:textId="45F0EF44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sprawdzić</w:t>
      </w:r>
      <w:proofErr w:type="spellEnd"/>
    </w:p>
  </w:comment>
  <w:comment w:id="43" w:author="Agata_P" w:date="2017-11-03T18:05:00Z" w:initials="A">
    <w:p w14:paraId="27E4D850" w14:textId="2C6ACC4B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dodać</w:t>
      </w:r>
      <w:proofErr w:type="spellEnd"/>
      <w:r>
        <w:t xml:space="preserve"> </w:t>
      </w:r>
      <w:proofErr w:type="spellStart"/>
      <w:r>
        <w:t>objaśnienia</w:t>
      </w:r>
      <w:proofErr w:type="spellEnd"/>
      <w:r>
        <w:t xml:space="preserve"> </w:t>
      </w:r>
      <w:proofErr w:type="spellStart"/>
      <w:r>
        <w:t>oznaczeń</w:t>
      </w:r>
      <w:proofErr w:type="spellEnd"/>
      <w:r>
        <w:t xml:space="preserve"> w </w:t>
      </w:r>
      <w:proofErr w:type="spellStart"/>
      <w:r>
        <w:t>tabeli</w:t>
      </w:r>
      <w:proofErr w:type="spellEnd"/>
    </w:p>
  </w:comment>
  <w:comment w:id="44" w:author="Agata_P" w:date="2017-11-03T22:43:00Z" w:initials="A">
    <w:p w14:paraId="02F840E0" w14:textId="4BBFD01C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powalczyć</w:t>
      </w:r>
      <w:proofErr w:type="spellEnd"/>
      <w:r>
        <w:t xml:space="preserve"> z </w:t>
      </w:r>
      <w:proofErr w:type="spellStart"/>
      <w:r>
        <w:t>szerokością</w:t>
      </w:r>
      <w:proofErr w:type="spellEnd"/>
      <w:r>
        <w:t xml:space="preserve"> 1. </w:t>
      </w:r>
      <w:proofErr w:type="spellStart"/>
      <w:r>
        <w:t>kol</w:t>
      </w:r>
      <w:proofErr w:type="spellEnd"/>
      <w:r>
        <w:t>.</w:t>
      </w:r>
    </w:p>
  </w:comment>
  <w:comment w:id="45" w:author="Agata_P" w:date="2017-11-03T21:49:00Z" w:initials="A">
    <w:p w14:paraId="0CF4796C" w14:textId="17599DC5" w:rsidR="00491DB2" w:rsidRDefault="00491DB2">
      <w:pPr>
        <w:pStyle w:val="Tekstkomentarza"/>
      </w:pPr>
      <w:r>
        <w:rPr>
          <w:rStyle w:val="Odwoaniedokomentarza"/>
        </w:rPr>
        <w:annotationRef/>
      </w:r>
      <w:proofErr w:type="spellStart"/>
      <w:r>
        <w:t>nie</w:t>
      </w:r>
      <w:proofErr w:type="spellEnd"/>
      <w:r>
        <w:t xml:space="preserve"> </w:t>
      </w:r>
      <w:proofErr w:type="spellStart"/>
      <w:r>
        <w:t>wiem</w:t>
      </w:r>
      <w:proofErr w:type="spellEnd"/>
      <w:r>
        <w:t xml:space="preserve">, o co </w:t>
      </w:r>
      <w:proofErr w:type="spellStart"/>
      <w:r>
        <w:t>chodziło</w:t>
      </w:r>
      <w:proofErr w:type="spellEnd"/>
      <w:r>
        <w:t xml:space="preserve"> z ? - </w:t>
      </w:r>
      <w:proofErr w:type="spellStart"/>
      <w:r>
        <w:t>sprawdzić</w:t>
      </w:r>
      <w:proofErr w:type="spellEnd"/>
    </w:p>
  </w:comment>
  <w:comment w:id="46" w:author="Agata_P" w:date="2017-12-02T21:08:00Z" w:initials="A">
    <w:p w14:paraId="13679815" w14:textId="77777777" w:rsidR="00D53BF7" w:rsidRDefault="00D53BF7" w:rsidP="00D53BF7">
      <w:pPr>
        <w:pStyle w:val="Tekstkomentarza"/>
      </w:pPr>
      <w:r>
        <w:rPr>
          <w:rStyle w:val="Odwoaniedokomentarza"/>
        </w:rPr>
        <w:annotationRef/>
      </w:r>
      <w:proofErr w:type="spellStart"/>
      <w:r>
        <w:t>wstawić</w:t>
      </w:r>
      <w:proofErr w:type="spellEnd"/>
      <w:r>
        <w:t xml:space="preserve"> </w:t>
      </w:r>
      <w:proofErr w:type="spellStart"/>
      <w:r>
        <w:t>wykres</w:t>
      </w:r>
      <w:proofErr w:type="spellEnd"/>
      <w:r>
        <w:t xml:space="preserve"> </w:t>
      </w:r>
      <w:proofErr w:type="spellStart"/>
      <w:r>
        <w:t>xrd</w:t>
      </w:r>
      <w:proofErr w:type="spellEnd"/>
      <w:r>
        <w:t xml:space="preserve"> </w:t>
      </w:r>
      <w:proofErr w:type="spellStart"/>
      <w:r>
        <w:t>wektor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46744F0" w15:done="0"/>
  <w15:commentEx w15:paraId="272358D7" w15:done="0"/>
  <w15:commentEx w15:paraId="1213F737" w15:done="0"/>
  <w15:commentEx w15:paraId="22FFBAEB" w15:done="0"/>
  <w15:commentEx w15:paraId="6CBF9885" w15:done="0"/>
  <w15:commentEx w15:paraId="443DC819" w15:done="0"/>
  <w15:commentEx w15:paraId="04DD6E5A" w15:done="0"/>
  <w15:commentEx w15:paraId="27E4D850" w15:done="0"/>
  <w15:commentEx w15:paraId="02F840E0" w15:done="1"/>
  <w15:commentEx w15:paraId="0CF4796C" w15:done="0"/>
  <w15:commentEx w15:paraId="1367981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46744F0" w16cid:durableId="1DA6E6EA"/>
  <w16cid:commentId w16cid:paraId="272358D7" w16cid:durableId="1DA2F521"/>
  <w16cid:commentId w16cid:paraId="1213F737" w16cid:durableId="1DA2F4A6"/>
  <w16cid:commentId w16cid:paraId="22FFBAEB" w16cid:durableId="1DA2F545"/>
  <w16cid:commentId w16cid:paraId="6CBF9885" w16cid:durableId="1DCD7A00"/>
  <w16cid:commentId w16cid:paraId="443DC819" w16cid:durableId="1DA81484"/>
  <w16cid:commentId w16cid:paraId="04DD6E5A" w16cid:durableId="1DA72322"/>
  <w16cid:commentId w16cid:paraId="27E4D850" w16cid:durableId="1DA72E65"/>
  <w16cid:commentId w16cid:paraId="02F840E0" w16cid:durableId="1DA76FA2"/>
  <w16cid:commentId w16cid:paraId="0CF4796C" w16cid:durableId="1DA762DE"/>
  <w16cid:commentId w16cid:paraId="13679815" w16cid:durableId="1DCD94D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CC841B" w14:textId="77777777" w:rsidR="00CB2357" w:rsidRDefault="00CB2357" w:rsidP="00803BDD">
      <w:pPr>
        <w:spacing w:after="0" w:line="240" w:lineRule="auto"/>
      </w:pPr>
      <w:r>
        <w:separator/>
      </w:r>
    </w:p>
  </w:endnote>
  <w:endnote w:type="continuationSeparator" w:id="0">
    <w:p w14:paraId="0100BEF6" w14:textId="77777777" w:rsidR="00CB2357" w:rsidRDefault="00CB2357" w:rsidP="00803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dvP7B6C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eXGyreTerme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1592351"/>
      <w:docPartObj>
        <w:docPartGallery w:val="Page Numbers (Bottom of Page)"/>
        <w:docPartUnique/>
      </w:docPartObj>
    </w:sdtPr>
    <w:sdtContent>
      <w:p w14:paraId="523AC6A2" w14:textId="22E83DD9" w:rsidR="00491DB2" w:rsidRDefault="00491DB2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61978">
          <w:rPr>
            <w:noProof/>
            <w:lang w:val="pl-PL"/>
          </w:rPr>
          <w:t>52</w:t>
        </w:r>
        <w:r>
          <w:fldChar w:fldCharType="end"/>
        </w:r>
      </w:p>
    </w:sdtContent>
  </w:sdt>
  <w:p w14:paraId="73532688" w14:textId="2776CAA8" w:rsidR="00491DB2" w:rsidRDefault="00491DB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1579489965"/>
      <w:docPartObj>
        <w:docPartGallery w:val="Page Numbers (Bottom of Page)"/>
        <w:docPartUnique/>
      </w:docPartObj>
    </w:sdtPr>
    <w:sdtContent>
      <w:p w14:paraId="6CA899E6" w14:textId="34A24EDD" w:rsidR="00491DB2" w:rsidRPr="00FC7C09" w:rsidRDefault="00491DB2">
        <w:pPr>
          <w:pStyle w:val="Stopka"/>
          <w:jc w:val="right"/>
          <w:rPr>
            <w:rFonts w:ascii="Times New Roman" w:hAnsi="Times New Roman" w:cs="Times New Roman"/>
          </w:rPr>
        </w:pPr>
        <w:r w:rsidRPr="00FC7C09">
          <w:rPr>
            <w:rFonts w:ascii="Times New Roman" w:hAnsi="Times New Roman" w:cs="Times New Roman"/>
          </w:rPr>
          <w:fldChar w:fldCharType="begin"/>
        </w:r>
        <w:r w:rsidRPr="00FC7C09">
          <w:rPr>
            <w:rFonts w:ascii="Times New Roman" w:hAnsi="Times New Roman" w:cs="Times New Roman"/>
          </w:rPr>
          <w:instrText xml:space="preserve"> PAGE   \* MERGEFORMAT </w:instrText>
        </w:r>
        <w:r w:rsidRPr="00FC7C09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51</w:t>
        </w:r>
        <w:r w:rsidRPr="00FC7C09">
          <w:rPr>
            <w:rFonts w:ascii="Times New Roman" w:hAnsi="Times New Roman" w:cs="Times New Roman"/>
          </w:rPr>
          <w:fldChar w:fldCharType="end"/>
        </w:r>
      </w:p>
    </w:sdtContent>
  </w:sdt>
  <w:p w14:paraId="1B24FDB3" w14:textId="77777777" w:rsidR="00491DB2" w:rsidRDefault="00491DB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5CB3E" w14:textId="77777777" w:rsidR="00CB2357" w:rsidRDefault="00CB2357" w:rsidP="00803BDD">
      <w:pPr>
        <w:spacing w:after="0" w:line="240" w:lineRule="auto"/>
      </w:pPr>
      <w:r>
        <w:separator/>
      </w:r>
    </w:p>
  </w:footnote>
  <w:footnote w:type="continuationSeparator" w:id="0">
    <w:p w14:paraId="407F281C" w14:textId="77777777" w:rsidR="00CB2357" w:rsidRDefault="00CB2357" w:rsidP="00803B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FED"/>
    <w:multiLevelType w:val="hybridMultilevel"/>
    <w:tmpl w:val="4BBCD16A"/>
    <w:lvl w:ilvl="0" w:tplc="0415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0E2B1E"/>
    <w:multiLevelType w:val="hybridMultilevel"/>
    <w:tmpl w:val="B9C2E1A0"/>
    <w:lvl w:ilvl="0" w:tplc="75F47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8889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00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4487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C2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8AA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9E9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60A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500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F41106"/>
    <w:multiLevelType w:val="hybridMultilevel"/>
    <w:tmpl w:val="AB4AB7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979B2"/>
    <w:multiLevelType w:val="hybridMultilevel"/>
    <w:tmpl w:val="6E60F660"/>
    <w:lvl w:ilvl="0" w:tplc="06381426">
      <w:start w:val="1"/>
      <w:numFmt w:val="bullet"/>
      <w:pStyle w:val="bullet2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1A32279E"/>
    <w:multiLevelType w:val="hybridMultilevel"/>
    <w:tmpl w:val="6B8E83B8"/>
    <w:lvl w:ilvl="0" w:tplc="8A127B3A">
      <w:start w:val="1"/>
      <w:numFmt w:val="bullet"/>
      <w:pStyle w:val="Sty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86CBA"/>
    <w:multiLevelType w:val="hybridMultilevel"/>
    <w:tmpl w:val="DC66D804"/>
    <w:lvl w:ilvl="0" w:tplc="AD7262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1A49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2450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2C03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3000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4D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A8D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893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847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A815A76"/>
    <w:multiLevelType w:val="hybridMultilevel"/>
    <w:tmpl w:val="45DEC976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B05F2D"/>
    <w:multiLevelType w:val="multilevel"/>
    <w:tmpl w:val="C46AC194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F4A62BC"/>
    <w:multiLevelType w:val="multilevel"/>
    <w:tmpl w:val="5734FD5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99D68EA"/>
    <w:multiLevelType w:val="multilevel"/>
    <w:tmpl w:val="3B3833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40B76834"/>
    <w:multiLevelType w:val="hybridMultilevel"/>
    <w:tmpl w:val="BAD887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4D096E"/>
    <w:multiLevelType w:val="hybridMultilevel"/>
    <w:tmpl w:val="261EAA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DA0C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4A45B73"/>
    <w:multiLevelType w:val="multilevel"/>
    <w:tmpl w:val="E26281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EA709E5"/>
    <w:multiLevelType w:val="hybridMultilevel"/>
    <w:tmpl w:val="6C9AD6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0A33C7"/>
    <w:multiLevelType w:val="multilevel"/>
    <w:tmpl w:val="2BA6EB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5510FEE"/>
    <w:multiLevelType w:val="multilevel"/>
    <w:tmpl w:val="FF24991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6C0436CE"/>
    <w:multiLevelType w:val="hybridMultilevel"/>
    <w:tmpl w:val="5B6EF268"/>
    <w:lvl w:ilvl="0" w:tplc="926849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14"/>
  </w:num>
  <w:num w:numId="5">
    <w:abstractNumId w:val="17"/>
  </w:num>
  <w:num w:numId="6">
    <w:abstractNumId w:val="11"/>
  </w:num>
  <w:num w:numId="7">
    <w:abstractNumId w:val="7"/>
  </w:num>
  <w:num w:numId="8">
    <w:abstractNumId w:val="13"/>
  </w:num>
  <w:num w:numId="9">
    <w:abstractNumId w:val="12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5"/>
  </w:num>
  <w:num w:numId="15">
    <w:abstractNumId w:val="16"/>
  </w:num>
  <w:num w:numId="16">
    <w:abstractNumId w:val="9"/>
  </w:num>
  <w:num w:numId="17">
    <w:abstractNumId w:val="15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gata_P">
    <w15:presenceInfo w15:providerId="None" w15:userId="Agata_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mirrorMargins/>
  <w:proofState w:spelling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6FC"/>
    <w:rsid w:val="0000212B"/>
    <w:rsid w:val="00002628"/>
    <w:rsid w:val="00007150"/>
    <w:rsid w:val="0001717B"/>
    <w:rsid w:val="0001767C"/>
    <w:rsid w:val="000261FA"/>
    <w:rsid w:val="00035C6B"/>
    <w:rsid w:val="00036EF1"/>
    <w:rsid w:val="00053BFB"/>
    <w:rsid w:val="00053E30"/>
    <w:rsid w:val="000621CC"/>
    <w:rsid w:val="00070AD1"/>
    <w:rsid w:val="00076E4B"/>
    <w:rsid w:val="000866B5"/>
    <w:rsid w:val="0009264A"/>
    <w:rsid w:val="000A0115"/>
    <w:rsid w:val="000A39C3"/>
    <w:rsid w:val="000B0F37"/>
    <w:rsid w:val="000B2D66"/>
    <w:rsid w:val="000B40B6"/>
    <w:rsid w:val="000C08AB"/>
    <w:rsid w:val="000D26AD"/>
    <w:rsid w:val="000D287D"/>
    <w:rsid w:val="000D5576"/>
    <w:rsid w:val="000E13F1"/>
    <w:rsid w:val="000E3D13"/>
    <w:rsid w:val="000E6B96"/>
    <w:rsid w:val="0010443C"/>
    <w:rsid w:val="0011070E"/>
    <w:rsid w:val="001116D8"/>
    <w:rsid w:val="00115E81"/>
    <w:rsid w:val="00117FAD"/>
    <w:rsid w:val="00121BF9"/>
    <w:rsid w:val="00127A20"/>
    <w:rsid w:val="00134826"/>
    <w:rsid w:val="001440A2"/>
    <w:rsid w:val="00145CA6"/>
    <w:rsid w:val="00147515"/>
    <w:rsid w:val="0015314D"/>
    <w:rsid w:val="001610B3"/>
    <w:rsid w:val="00162490"/>
    <w:rsid w:val="00172930"/>
    <w:rsid w:val="00172B52"/>
    <w:rsid w:val="00174D1C"/>
    <w:rsid w:val="00177332"/>
    <w:rsid w:val="001775A7"/>
    <w:rsid w:val="00177999"/>
    <w:rsid w:val="00181D54"/>
    <w:rsid w:val="00187B31"/>
    <w:rsid w:val="00192736"/>
    <w:rsid w:val="00194C7D"/>
    <w:rsid w:val="00196196"/>
    <w:rsid w:val="001A20AD"/>
    <w:rsid w:val="001A2F72"/>
    <w:rsid w:val="001A7A32"/>
    <w:rsid w:val="001B271C"/>
    <w:rsid w:val="001B300C"/>
    <w:rsid w:val="001B4CC1"/>
    <w:rsid w:val="001B54D6"/>
    <w:rsid w:val="001B7ED2"/>
    <w:rsid w:val="001C2BAF"/>
    <w:rsid w:val="001C3549"/>
    <w:rsid w:val="001C46D2"/>
    <w:rsid w:val="001C7C3D"/>
    <w:rsid w:val="001D0075"/>
    <w:rsid w:val="001D4F59"/>
    <w:rsid w:val="001E7430"/>
    <w:rsid w:val="001E7583"/>
    <w:rsid w:val="001E7BF7"/>
    <w:rsid w:val="001F17E7"/>
    <w:rsid w:val="001F44A6"/>
    <w:rsid w:val="0020099A"/>
    <w:rsid w:val="002033C1"/>
    <w:rsid w:val="002072BE"/>
    <w:rsid w:val="00220D54"/>
    <w:rsid w:val="002232C8"/>
    <w:rsid w:val="00235E43"/>
    <w:rsid w:val="00244C3A"/>
    <w:rsid w:val="002517C7"/>
    <w:rsid w:val="002534BC"/>
    <w:rsid w:val="0025534A"/>
    <w:rsid w:val="00255444"/>
    <w:rsid w:val="002601A1"/>
    <w:rsid w:val="00262CFB"/>
    <w:rsid w:val="0026430C"/>
    <w:rsid w:val="00264756"/>
    <w:rsid w:val="002659D1"/>
    <w:rsid w:val="002701C7"/>
    <w:rsid w:val="00272074"/>
    <w:rsid w:val="002741F9"/>
    <w:rsid w:val="0027640B"/>
    <w:rsid w:val="002769D5"/>
    <w:rsid w:val="002814F5"/>
    <w:rsid w:val="0028514A"/>
    <w:rsid w:val="0029038F"/>
    <w:rsid w:val="00293041"/>
    <w:rsid w:val="002952AF"/>
    <w:rsid w:val="0029531B"/>
    <w:rsid w:val="00297573"/>
    <w:rsid w:val="002B0DEB"/>
    <w:rsid w:val="002B5FA2"/>
    <w:rsid w:val="002C67FC"/>
    <w:rsid w:val="002D1B27"/>
    <w:rsid w:val="002D2BBB"/>
    <w:rsid w:val="002D3589"/>
    <w:rsid w:val="002D751E"/>
    <w:rsid w:val="002F0ECB"/>
    <w:rsid w:val="002F5BA6"/>
    <w:rsid w:val="002F7BA5"/>
    <w:rsid w:val="0030295B"/>
    <w:rsid w:val="003050CD"/>
    <w:rsid w:val="00305B38"/>
    <w:rsid w:val="00306101"/>
    <w:rsid w:val="00307349"/>
    <w:rsid w:val="00307FB6"/>
    <w:rsid w:val="003112E3"/>
    <w:rsid w:val="0031415E"/>
    <w:rsid w:val="003155C0"/>
    <w:rsid w:val="0032338C"/>
    <w:rsid w:val="003309CA"/>
    <w:rsid w:val="00331DE1"/>
    <w:rsid w:val="003361CF"/>
    <w:rsid w:val="00342C39"/>
    <w:rsid w:val="00351116"/>
    <w:rsid w:val="0037093F"/>
    <w:rsid w:val="00376987"/>
    <w:rsid w:val="00390BF5"/>
    <w:rsid w:val="003910DD"/>
    <w:rsid w:val="00392120"/>
    <w:rsid w:val="00394075"/>
    <w:rsid w:val="00394457"/>
    <w:rsid w:val="003A1E56"/>
    <w:rsid w:val="003A24AA"/>
    <w:rsid w:val="003A3BD8"/>
    <w:rsid w:val="003A6CB9"/>
    <w:rsid w:val="003B1545"/>
    <w:rsid w:val="003C098C"/>
    <w:rsid w:val="003D23D1"/>
    <w:rsid w:val="003D2DC5"/>
    <w:rsid w:val="003D56D4"/>
    <w:rsid w:val="003E561F"/>
    <w:rsid w:val="003E6569"/>
    <w:rsid w:val="003E6780"/>
    <w:rsid w:val="003E706A"/>
    <w:rsid w:val="003F20F5"/>
    <w:rsid w:val="003F2315"/>
    <w:rsid w:val="003F3709"/>
    <w:rsid w:val="003F3CFD"/>
    <w:rsid w:val="0040006F"/>
    <w:rsid w:val="00403DA0"/>
    <w:rsid w:val="00412704"/>
    <w:rsid w:val="0041306F"/>
    <w:rsid w:val="00435369"/>
    <w:rsid w:val="004363E7"/>
    <w:rsid w:val="00446497"/>
    <w:rsid w:val="004506FF"/>
    <w:rsid w:val="004638B2"/>
    <w:rsid w:val="00465A10"/>
    <w:rsid w:val="00471D86"/>
    <w:rsid w:val="0047354C"/>
    <w:rsid w:val="00480325"/>
    <w:rsid w:val="00490323"/>
    <w:rsid w:val="00491754"/>
    <w:rsid w:val="00491DB2"/>
    <w:rsid w:val="00493984"/>
    <w:rsid w:val="004B7F5F"/>
    <w:rsid w:val="004C5748"/>
    <w:rsid w:val="004C5AD6"/>
    <w:rsid w:val="004C7F7D"/>
    <w:rsid w:val="004D3686"/>
    <w:rsid w:val="004E2B84"/>
    <w:rsid w:val="004E6F1A"/>
    <w:rsid w:val="004E7A93"/>
    <w:rsid w:val="004F309A"/>
    <w:rsid w:val="004F734A"/>
    <w:rsid w:val="00502EA8"/>
    <w:rsid w:val="00504E33"/>
    <w:rsid w:val="005103D0"/>
    <w:rsid w:val="0051081E"/>
    <w:rsid w:val="00513C59"/>
    <w:rsid w:val="00521EEA"/>
    <w:rsid w:val="00522812"/>
    <w:rsid w:val="00526574"/>
    <w:rsid w:val="00537B57"/>
    <w:rsid w:val="00543976"/>
    <w:rsid w:val="00546D16"/>
    <w:rsid w:val="00551E10"/>
    <w:rsid w:val="0055205A"/>
    <w:rsid w:val="00553227"/>
    <w:rsid w:val="0056150E"/>
    <w:rsid w:val="0056237A"/>
    <w:rsid w:val="005664E3"/>
    <w:rsid w:val="005710FD"/>
    <w:rsid w:val="005804A2"/>
    <w:rsid w:val="005976E9"/>
    <w:rsid w:val="00597CE9"/>
    <w:rsid w:val="005A1B1D"/>
    <w:rsid w:val="005B1020"/>
    <w:rsid w:val="005B1487"/>
    <w:rsid w:val="005C40FA"/>
    <w:rsid w:val="005D0A06"/>
    <w:rsid w:val="005D41AE"/>
    <w:rsid w:val="005D644F"/>
    <w:rsid w:val="005D69CD"/>
    <w:rsid w:val="005D7052"/>
    <w:rsid w:val="005E662E"/>
    <w:rsid w:val="00603280"/>
    <w:rsid w:val="0061201A"/>
    <w:rsid w:val="00615A7E"/>
    <w:rsid w:val="00624243"/>
    <w:rsid w:val="00631DD7"/>
    <w:rsid w:val="006369DC"/>
    <w:rsid w:val="0064177A"/>
    <w:rsid w:val="00653178"/>
    <w:rsid w:val="006556BD"/>
    <w:rsid w:val="0066078D"/>
    <w:rsid w:val="00660A83"/>
    <w:rsid w:val="00667B99"/>
    <w:rsid w:val="00677E95"/>
    <w:rsid w:val="00680C7D"/>
    <w:rsid w:val="00683E4D"/>
    <w:rsid w:val="006941A7"/>
    <w:rsid w:val="00696357"/>
    <w:rsid w:val="006A42AE"/>
    <w:rsid w:val="006B0370"/>
    <w:rsid w:val="006B1520"/>
    <w:rsid w:val="006B5602"/>
    <w:rsid w:val="006C2CB6"/>
    <w:rsid w:val="006D1391"/>
    <w:rsid w:val="006D2BE3"/>
    <w:rsid w:val="006D3AF5"/>
    <w:rsid w:val="006D3ED7"/>
    <w:rsid w:val="006E4797"/>
    <w:rsid w:val="006E62D5"/>
    <w:rsid w:val="006F0DFC"/>
    <w:rsid w:val="006F3AF8"/>
    <w:rsid w:val="006F467A"/>
    <w:rsid w:val="006F6288"/>
    <w:rsid w:val="00700660"/>
    <w:rsid w:val="00700894"/>
    <w:rsid w:val="00702623"/>
    <w:rsid w:val="00704122"/>
    <w:rsid w:val="007059D7"/>
    <w:rsid w:val="00711ADD"/>
    <w:rsid w:val="00716768"/>
    <w:rsid w:val="007269BF"/>
    <w:rsid w:val="007315A6"/>
    <w:rsid w:val="00733747"/>
    <w:rsid w:val="00737378"/>
    <w:rsid w:val="007400E3"/>
    <w:rsid w:val="007429D3"/>
    <w:rsid w:val="00742D19"/>
    <w:rsid w:val="0074398B"/>
    <w:rsid w:val="0075380C"/>
    <w:rsid w:val="00767536"/>
    <w:rsid w:val="00772D52"/>
    <w:rsid w:val="00774624"/>
    <w:rsid w:val="00785282"/>
    <w:rsid w:val="007854C2"/>
    <w:rsid w:val="00787319"/>
    <w:rsid w:val="00791F07"/>
    <w:rsid w:val="00796248"/>
    <w:rsid w:val="007A15CF"/>
    <w:rsid w:val="007A378B"/>
    <w:rsid w:val="007A7FA6"/>
    <w:rsid w:val="007B1782"/>
    <w:rsid w:val="007B3762"/>
    <w:rsid w:val="007B51B9"/>
    <w:rsid w:val="007B7C95"/>
    <w:rsid w:val="007C04DA"/>
    <w:rsid w:val="007C4D5F"/>
    <w:rsid w:val="007C5311"/>
    <w:rsid w:val="007D1C29"/>
    <w:rsid w:val="007D2D04"/>
    <w:rsid w:val="007E25DD"/>
    <w:rsid w:val="00803BDD"/>
    <w:rsid w:val="00806ACC"/>
    <w:rsid w:val="00815917"/>
    <w:rsid w:val="00815D6F"/>
    <w:rsid w:val="00816AF8"/>
    <w:rsid w:val="00826D96"/>
    <w:rsid w:val="00830002"/>
    <w:rsid w:val="008307A6"/>
    <w:rsid w:val="00830D87"/>
    <w:rsid w:val="00832020"/>
    <w:rsid w:val="00832DFE"/>
    <w:rsid w:val="00833868"/>
    <w:rsid w:val="00845815"/>
    <w:rsid w:val="008533B3"/>
    <w:rsid w:val="0085350E"/>
    <w:rsid w:val="0085549E"/>
    <w:rsid w:val="008626CE"/>
    <w:rsid w:val="008723A2"/>
    <w:rsid w:val="00874BBD"/>
    <w:rsid w:val="008809B7"/>
    <w:rsid w:val="00881FB6"/>
    <w:rsid w:val="008820B8"/>
    <w:rsid w:val="0088539B"/>
    <w:rsid w:val="00887665"/>
    <w:rsid w:val="00891989"/>
    <w:rsid w:val="0089396A"/>
    <w:rsid w:val="00896608"/>
    <w:rsid w:val="008A2F77"/>
    <w:rsid w:val="008A6F67"/>
    <w:rsid w:val="008C02FA"/>
    <w:rsid w:val="008C24B3"/>
    <w:rsid w:val="008C632C"/>
    <w:rsid w:val="008D7908"/>
    <w:rsid w:val="008E1793"/>
    <w:rsid w:val="008F0AEE"/>
    <w:rsid w:val="008F1E0E"/>
    <w:rsid w:val="00913F2B"/>
    <w:rsid w:val="00915E40"/>
    <w:rsid w:val="00916FF6"/>
    <w:rsid w:val="00917D7D"/>
    <w:rsid w:val="00923DDE"/>
    <w:rsid w:val="009259B2"/>
    <w:rsid w:val="00926930"/>
    <w:rsid w:val="0093155C"/>
    <w:rsid w:val="009507A7"/>
    <w:rsid w:val="00961978"/>
    <w:rsid w:val="00971219"/>
    <w:rsid w:val="00974C71"/>
    <w:rsid w:val="00982A27"/>
    <w:rsid w:val="009910EF"/>
    <w:rsid w:val="009942F2"/>
    <w:rsid w:val="009964E7"/>
    <w:rsid w:val="009A1781"/>
    <w:rsid w:val="009A655E"/>
    <w:rsid w:val="009B15E6"/>
    <w:rsid w:val="009B2FF8"/>
    <w:rsid w:val="009B4237"/>
    <w:rsid w:val="009C2349"/>
    <w:rsid w:val="009C3379"/>
    <w:rsid w:val="009C5F00"/>
    <w:rsid w:val="009C65B9"/>
    <w:rsid w:val="009D6A5A"/>
    <w:rsid w:val="009E1D19"/>
    <w:rsid w:val="009E620D"/>
    <w:rsid w:val="009F16E6"/>
    <w:rsid w:val="009F2E28"/>
    <w:rsid w:val="009F7643"/>
    <w:rsid w:val="00A03AAF"/>
    <w:rsid w:val="00A03B0E"/>
    <w:rsid w:val="00A06F23"/>
    <w:rsid w:val="00A0790D"/>
    <w:rsid w:val="00A10386"/>
    <w:rsid w:val="00A23896"/>
    <w:rsid w:val="00A24EC3"/>
    <w:rsid w:val="00A40488"/>
    <w:rsid w:val="00A41D30"/>
    <w:rsid w:val="00A462EC"/>
    <w:rsid w:val="00A531A9"/>
    <w:rsid w:val="00A531C5"/>
    <w:rsid w:val="00A5346E"/>
    <w:rsid w:val="00A62878"/>
    <w:rsid w:val="00A65628"/>
    <w:rsid w:val="00A72032"/>
    <w:rsid w:val="00A8212E"/>
    <w:rsid w:val="00A82C8B"/>
    <w:rsid w:val="00A8377A"/>
    <w:rsid w:val="00A964BD"/>
    <w:rsid w:val="00AA24E7"/>
    <w:rsid w:val="00AA75A4"/>
    <w:rsid w:val="00AB01C4"/>
    <w:rsid w:val="00AB1451"/>
    <w:rsid w:val="00AB178F"/>
    <w:rsid w:val="00AB6F7E"/>
    <w:rsid w:val="00AC0DB0"/>
    <w:rsid w:val="00AC164B"/>
    <w:rsid w:val="00AC192F"/>
    <w:rsid w:val="00AC2030"/>
    <w:rsid w:val="00AD0DA0"/>
    <w:rsid w:val="00AD7FF2"/>
    <w:rsid w:val="00AE0E14"/>
    <w:rsid w:val="00AE2BE7"/>
    <w:rsid w:val="00AE369D"/>
    <w:rsid w:val="00AE6B36"/>
    <w:rsid w:val="00AE71CA"/>
    <w:rsid w:val="00AF6262"/>
    <w:rsid w:val="00B01007"/>
    <w:rsid w:val="00B010CD"/>
    <w:rsid w:val="00B07732"/>
    <w:rsid w:val="00B07FBA"/>
    <w:rsid w:val="00B1532D"/>
    <w:rsid w:val="00B15824"/>
    <w:rsid w:val="00B1693E"/>
    <w:rsid w:val="00B16D6B"/>
    <w:rsid w:val="00B17C19"/>
    <w:rsid w:val="00B33BFB"/>
    <w:rsid w:val="00B40ACD"/>
    <w:rsid w:val="00B43ED6"/>
    <w:rsid w:val="00B448A2"/>
    <w:rsid w:val="00B44AFF"/>
    <w:rsid w:val="00B471D8"/>
    <w:rsid w:val="00B50765"/>
    <w:rsid w:val="00B52089"/>
    <w:rsid w:val="00B531BE"/>
    <w:rsid w:val="00B540E5"/>
    <w:rsid w:val="00B564DE"/>
    <w:rsid w:val="00B6261E"/>
    <w:rsid w:val="00B71FC4"/>
    <w:rsid w:val="00B739CF"/>
    <w:rsid w:val="00B73A15"/>
    <w:rsid w:val="00B779F8"/>
    <w:rsid w:val="00B91E45"/>
    <w:rsid w:val="00B931C5"/>
    <w:rsid w:val="00B96CCC"/>
    <w:rsid w:val="00BA0BBF"/>
    <w:rsid w:val="00BA77AC"/>
    <w:rsid w:val="00BA7CDC"/>
    <w:rsid w:val="00BC1E07"/>
    <w:rsid w:val="00BC37BF"/>
    <w:rsid w:val="00BC399C"/>
    <w:rsid w:val="00BC3B19"/>
    <w:rsid w:val="00BD0515"/>
    <w:rsid w:val="00BD0F67"/>
    <w:rsid w:val="00BD492C"/>
    <w:rsid w:val="00BD6471"/>
    <w:rsid w:val="00BD6E68"/>
    <w:rsid w:val="00BE738F"/>
    <w:rsid w:val="00BE78A9"/>
    <w:rsid w:val="00BF7CD2"/>
    <w:rsid w:val="00C04600"/>
    <w:rsid w:val="00C051FE"/>
    <w:rsid w:val="00C13053"/>
    <w:rsid w:val="00C16F5B"/>
    <w:rsid w:val="00C20035"/>
    <w:rsid w:val="00C229FB"/>
    <w:rsid w:val="00C23226"/>
    <w:rsid w:val="00C27707"/>
    <w:rsid w:val="00C314F3"/>
    <w:rsid w:val="00C31E8A"/>
    <w:rsid w:val="00C3276F"/>
    <w:rsid w:val="00C4107A"/>
    <w:rsid w:val="00C417DE"/>
    <w:rsid w:val="00C42D91"/>
    <w:rsid w:val="00C52F95"/>
    <w:rsid w:val="00C56E13"/>
    <w:rsid w:val="00C61972"/>
    <w:rsid w:val="00C66216"/>
    <w:rsid w:val="00C72CEA"/>
    <w:rsid w:val="00C82760"/>
    <w:rsid w:val="00C8578F"/>
    <w:rsid w:val="00C86C20"/>
    <w:rsid w:val="00C96E73"/>
    <w:rsid w:val="00CA517D"/>
    <w:rsid w:val="00CA5796"/>
    <w:rsid w:val="00CA7DAD"/>
    <w:rsid w:val="00CB0CC1"/>
    <w:rsid w:val="00CB17FA"/>
    <w:rsid w:val="00CB2357"/>
    <w:rsid w:val="00CB5F3F"/>
    <w:rsid w:val="00CD184D"/>
    <w:rsid w:val="00CD3005"/>
    <w:rsid w:val="00CD549D"/>
    <w:rsid w:val="00CD650F"/>
    <w:rsid w:val="00CE5614"/>
    <w:rsid w:val="00CE5ED9"/>
    <w:rsid w:val="00CF232A"/>
    <w:rsid w:val="00D031E1"/>
    <w:rsid w:val="00D06F5A"/>
    <w:rsid w:val="00D152A3"/>
    <w:rsid w:val="00D16857"/>
    <w:rsid w:val="00D22F99"/>
    <w:rsid w:val="00D238C0"/>
    <w:rsid w:val="00D23FF7"/>
    <w:rsid w:val="00D26755"/>
    <w:rsid w:val="00D32D1D"/>
    <w:rsid w:val="00D33645"/>
    <w:rsid w:val="00D33D60"/>
    <w:rsid w:val="00D34B12"/>
    <w:rsid w:val="00D350A1"/>
    <w:rsid w:val="00D36500"/>
    <w:rsid w:val="00D36F08"/>
    <w:rsid w:val="00D44E96"/>
    <w:rsid w:val="00D53BF7"/>
    <w:rsid w:val="00D56CA3"/>
    <w:rsid w:val="00D766F4"/>
    <w:rsid w:val="00D80478"/>
    <w:rsid w:val="00D8263D"/>
    <w:rsid w:val="00D86AA4"/>
    <w:rsid w:val="00D872BB"/>
    <w:rsid w:val="00D91E34"/>
    <w:rsid w:val="00D94674"/>
    <w:rsid w:val="00DA1241"/>
    <w:rsid w:val="00DC34A9"/>
    <w:rsid w:val="00DC46AE"/>
    <w:rsid w:val="00DD2534"/>
    <w:rsid w:val="00DD336F"/>
    <w:rsid w:val="00DD3FE2"/>
    <w:rsid w:val="00DD5689"/>
    <w:rsid w:val="00DD6E2D"/>
    <w:rsid w:val="00DE0C35"/>
    <w:rsid w:val="00DE2671"/>
    <w:rsid w:val="00DE7FB9"/>
    <w:rsid w:val="00DF08B9"/>
    <w:rsid w:val="00DF0C11"/>
    <w:rsid w:val="00E03459"/>
    <w:rsid w:val="00E03543"/>
    <w:rsid w:val="00E071F4"/>
    <w:rsid w:val="00E13E55"/>
    <w:rsid w:val="00E144E3"/>
    <w:rsid w:val="00E215E7"/>
    <w:rsid w:val="00E2175E"/>
    <w:rsid w:val="00E2544A"/>
    <w:rsid w:val="00E312BA"/>
    <w:rsid w:val="00E352FA"/>
    <w:rsid w:val="00E35541"/>
    <w:rsid w:val="00E36EAF"/>
    <w:rsid w:val="00E37D8B"/>
    <w:rsid w:val="00E4101B"/>
    <w:rsid w:val="00E418FA"/>
    <w:rsid w:val="00E41D9A"/>
    <w:rsid w:val="00E423A8"/>
    <w:rsid w:val="00E47299"/>
    <w:rsid w:val="00E50C00"/>
    <w:rsid w:val="00E53E4C"/>
    <w:rsid w:val="00E541D0"/>
    <w:rsid w:val="00E55EB6"/>
    <w:rsid w:val="00E733BA"/>
    <w:rsid w:val="00E758B0"/>
    <w:rsid w:val="00E76CBF"/>
    <w:rsid w:val="00E83680"/>
    <w:rsid w:val="00E901C1"/>
    <w:rsid w:val="00E9187D"/>
    <w:rsid w:val="00E918E3"/>
    <w:rsid w:val="00E97D57"/>
    <w:rsid w:val="00EA2F1F"/>
    <w:rsid w:val="00EA3E9C"/>
    <w:rsid w:val="00EA78D7"/>
    <w:rsid w:val="00EB0738"/>
    <w:rsid w:val="00EB14A0"/>
    <w:rsid w:val="00EB34FF"/>
    <w:rsid w:val="00EB4054"/>
    <w:rsid w:val="00EB5DA4"/>
    <w:rsid w:val="00EB65B6"/>
    <w:rsid w:val="00EB7E21"/>
    <w:rsid w:val="00EC40C7"/>
    <w:rsid w:val="00EC6482"/>
    <w:rsid w:val="00EC70B6"/>
    <w:rsid w:val="00ED7B4F"/>
    <w:rsid w:val="00EE0CE7"/>
    <w:rsid w:val="00EF102F"/>
    <w:rsid w:val="00EF375B"/>
    <w:rsid w:val="00EF58DA"/>
    <w:rsid w:val="00EF6A42"/>
    <w:rsid w:val="00EF6CAC"/>
    <w:rsid w:val="00EF7E27"/>
    <w:rsid w:val="00F0623F"/>
    <w:rsid w:val="00F073CD"/>
    <w:rsid w:val="00F131B0"/>
    <w:rsid w:val="00F27952"/>
    <w:rsid w:val="00F31753"/>
    <w:rsid w:val="00F34F82"/>
    <w:rsid w:val="00F50173"/>
    <w:rsid w:val="00F5232C"/>
    <w:rsid w:val="00F53F99"/>
    <w:rsid w:val="00F576FC"/>
    <w:rsid w:val="00F636FD"/>
    <w:rsid w:val="00F6664B"/>
    <w:rsid w:val="00F67B38"/>
    <w:rsid w:val="00F73C5E"/>
    <w:rsid w:val="00F74EE3"/>
    <w:rsid w:val="00F80E16"/>
    <w:rsid w:val="00F8786E"/>
    <w:rsid w:val="00F97063"/>
    <w:rsid w:val="00F97B86"/>
    <w:rsid w:val="00FA050B"/>
    <w:rsid w:val="00FA098F"/>
    <w:rsid w:val="00FA2B01"/>
    <w:rsid w:val="00FB1EC4"/>
    <w:rsid w:val="00FB5D0A"/>
    <w:rsid w:val="00FC0D7B"/>
    <w:rsid w:val="00FC1EAA"/>
    <w:rsid w:val="00FC2735"/>
    <w:rsid w:val="00FC3FB2"/>
    <w:rsid w:val="00FC7C09"/>
    <w:rsid w:val="00FC7F3D"/>
    <w:rsid w:val="00FD1DD2"/>
    <w:rsid w:val="00FD525C"/>
    <w:rsid w:val="00FD644D"/>
    <w:rsid w:val="00FE20FE"/>
    <w:rsid w:val="00FE2FCE"/>
    <w:rsid w:val="00FE41FC"/>
    <w:rsid w:val="00FE57F9"/>
    <w:rsid w:val="00FE70FC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88ECBB"/>
  <w15:docId w15:val="{16541A64-3B16-4DDF-A2FC-8C5492894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B471D8"/>
  </w:style>
  <w:style w:type="paragraph" w:styleId="Nagwek1">
    <w:name w:val="heading 1"/>
    <w:basedOn w:val="Normalny"/>
    <w:next w:val="Normalny"/>
    <w:link w:val="Nagwek1Znak"/>
    <w:autoRedefine/>
    <w:qFormat/>
    <w:rsid w:val="007A378B"/>
    <w:pPr>
      <w:keepNext/>
      <w:spacing w:after="0" w:line="480" w:lineRule="auto"/>
      <w:ind w:firstLine="360"/>
      <w:jc w:val="both"/>
      <w:outlineLvl w:val="0"/>
    </w:pPr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paragraph" w:styleId="Nagwek2">
    <w:name w:val="heading 2"/>
    <w:basedOn w:val="Normalny"/>
    <w:next w:val="Normalny"/>
    <w:link w:val="Nagwek2Znak"/>
    <w:autoRedefine/>
    <w:qFormat/>
    <w:rsid w:val="002F7BA5"/>
    <w:pPr>
      <w:keepNext/>
      <w:numPr>
        <w:ilvl w:val="1"/>
        <w:numId w:val="8"/>
      </w:numPr>
      <w:spacing w:before="480" w:after="240" w:line="240" w:lineRule="auto"/>
      <w:ind w:left="1152"/>
      <w:outlineLvl w:val="1"/>
    </w:pPr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paragraph" w:styleId="Nagwek3">
    <w:name w:val="heading 3"/>
    <w:basedOn w:val="Normalny"/>
    <w:next w:val="Normalny"/>
    <w:link w:val="Nagwek3Znak"/>
    <w:autoRedefine/>
    <w:qFormat/>
    <w:rsid w:val="006D2BE3"/>
    <w:pPr>
      <w:keepNext/>
      <w:spacing w:before="360" w:after="360" w:line="240" w:lineRule="auto"/>
      <w:ind w:firstLine="794"/>
      <w:outlineLvl w:val="2"/>
    </w:pPr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576FC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F576FC"/>
    <w:pPr>
      <w:spacing w:after="0" w:line="240" w:lineRule="auto"/>
    </w:pPr>
  </w:style>
  <w:style w:type="paragraph" w:styleId="Nagwek">
    <w:name w:val="header"/>
    <w:basedOn w:val="Normalny"/>
    <w:link w:val="Nagwek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03BDD"/>
  </w:style>
  <w:style w:type="paragraph" w:styleId="Stopka">
    <w:name w:val="footer"/>
    <w:basedOn w:val="Normalny"/>
    <w:link w:val="Stopka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03BDD"/>
  </w:style>
  <w:style w:type="table" w:customStyle="1" w:styleId="Jasnecieniowanie1">
    <w:name w:val="Jasne cieniowanie1"/>
    <w:basedOn w:val="Standardowy"/>
    <w:uiPriority w:val="60"/>
    <w:rsid w:val="007315A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87B3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87B3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87B31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5ED9"/>
    <w:rPr>
      <w:color w:val="80808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E5E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E5ED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rsid w:val="007A378B"/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character" w:customStyle="1" w:styleId="Nagwek2Znak">
    <w:name w:val="Nagłówek 2 Znak"/>
    <w:basedOn w:val="Domylnaczcionkaakapitu"/>
    <w:link w:val="Nagwek2"/>
    <w:rsid w:val="002F7BA5"/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character" w:customStyle="1" w:styleId="Nagwek3Znak">
    <w:name w:val="Nagłówek 3 Znak"/>
    <w:basedOn w:val="Domylnaczcionkaakapitu"/>
    <w:link w:val="Nagwek3"/>
    <w:rsid w:val="006D2BE3"/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paragraph" w:styleId="Tekstpodstawowy">
    <w:name w:val="Body Text"/>
    <w:basedOn w:val="Normalny"/>
    <w:link w:val="TekstpodstawowyZnak"/>
    <w:rsid w:val="00D36500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D36500"/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paragraph" w:styleId="Tekstpodstawowywcity">
    <w:name w:val="Body Text Indent"/>
    <w:basedOn w:val="Normalny"/>
    <w:link w:val="TekstpodstawowywcityZnak"/>
    <w:rsid w:val="00D36500"/>
    <w:pPr>
      <w:spacing w:after="0" w:line="240" w:lineRule="auto"/>
      <w:ind w:left="1134" w:hanging="1134"/>
    </w:pPr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character" w:customStyle="1" w:styleId="TekstpodstawowywcityZnak">
    <w:name w:val="Tekst podstawowy wcięty Znak"/>
    <w:basedOn w:val="Domylnaczcionkaakapitu"/>
    <w:link w:val="Tekstpodstawowywcity"/>
    <w:rsid w:val="00D36500"/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A24E7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  <w:lang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B17C19"/>
    <w:pPr>
      <w:spacing w:after="100"/>
      <w:ind w:left="440"/>
    </w:pPr>
    <w:rPr>
      <w:rFonts w:ascii="Times New Roman" w:hAnsi="Times New Roman"/>
      <w:sz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B17C19"/>
    <w:pPr>
      <w:spacing w:after="100"/>
    </w:pPr>
    <w:rPr>
      <w:rFonts w:ascii="Times New Roman" w:hAnsi="Times New Roman"/>
      <w:b/>
      <w:sz w:val="24"/>
    </w:rPr>
  </w:style>
  <w:style w:type="character" w:styleId="Hipercze">
    <w:name w:val="Hyperlink"/>
    <w:basedOn w:val="Domylnaczcionkaakapitu"/>
    <w:uiPriority w:val="99"/>
    <w:unhideWhenUsed/>
    <w:rsid w:val="00AA24E7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17C19"/>
    <w:pPr>
      <w:spacing w:after="100"/>
      <w:ind w:left="220"/>
    </w:pPr>
    <w:rPr>
      <w:rFonts w:ascii="Times New Roman" w:hAnsi="Times New Roman"/>
      <w:sz w:val="24"/>
    </w:rPr>
  </w:style>
  <w:style w:type="table" w:styleId="Tabela-Siatka">
    <w:name w:val="Table Grid"/>
    <w:basedOn w:val="Standardowy"/>
    <w:uiPriority w:val="39"/>
    <w:rsid w:val="00806ACC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F34F8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34F8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34F8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34F8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34F82"/>
    <w:rPr>
      <w:b/>
      <w:bCs/>
      <w:sz w:val="20"/>
      <w:szCs w:val="20"/>
    </w:rPr>
  </w:style>
  <w:style w:type="paragraph" w:customStyle="1" w:styleId="CitaviBibliografia">
    <w:name w:val="Citavi Bibliografia"/>
    <w:basedOn w:val="Normalny"/>
    <w:rsid w:val="00480325"/>
    <w:pPr>
      <w:spacing w:after="0" w:line="240" w:lineRule="auto"/>
      <w:ind w:left="340" w:hanging="340"/>
    </w:pPr>
    <w:rPr>
      <w:rFonts w:ascii="Segoe UI" w:eastAsia="Segoe UI" w:hAnsi="Segoe UI" w:cs="Segoe UI"/>
      <w:sz w:val="18"/>
      <w:szCs w:val="18"/>
      <w:lang w:val="pl-PL"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24EC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9F16E6"/>
    <w:rPr>
      <w:b/>
      <w:bCs/>
    </w:rPr>
  </w:style>
  <w:style w:type="paragraph" w:customStyle="1" w:styleId="Styl1">
    <w:name w:val="Styl1"/>
    <w:basedOn w:val="Bezodstpw"/>
    <w:link w:val="Styl1Znak"/>
    <w:rsid w:val="006D2BE3"/>
    <w:pPr>
      <w:numPr>
        <w:numId w:val="2"/>
      </w:numPr>
      <w:spacing w:line="276" w:lineRule="auto"/>
      <w:jc w:val="both"/>
    </w:pPr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bullet">
    <w:name w:val="bullet"/>
    <w:basedOn w:val="Styl1"/>
    <w:link w:val="bulletZnak"/>
    <w:qFormat/>
    <w:rsid w:val="006D2BE3"/>
    <w:pPr>
      <w:spacing w:before="240" w:after="240"/>
    </w:pPr>
  </w:style>
  <w:style w:type="character" w:customStyle="1" w:styleId="BezodstpwZnak">
    <w:name w:val="Bez odstępów Znak"/>
    <w:basedOn w:val="Domylnaczcionkaakapitu"/>
    <w:link w:val="Bezodstpw"/>
    <w:uiPriority w:val="1"/>
    <w:rsid w:val="006D2BE3"/>
  </w:style>
  <w:style w:type="character" w:customStyle="1" w:styleId="Styl1Znak">
    <w:name w:val="Styl1 Znak"/>
    <w:basedOn w:val="BezodstpwZnak"/>
    <w:link w:val="Styl1"/>
    <w:rsid w:val="006D2BE3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bullet2">
    <w:name w:val="bullet2"/>
    <w:basedOn w:val="bullet"/>
    <w:link w:val="bullet2Znak"/>
    <w:qFormat/>
    <w:rsid w:val="00117FAD"/>
    <w:pPr>
      <w:numPr>
        <w:numId w:val="19"/>
      </w:numPr>
    </w:pPr>
  </w:style>
  <w:style w:type="character" w:customStyle="1" w:styleId="bulletZnak">
    <w:name w:val="bullet Znak"/>
    <w:basedOn w:val="Styl1Znak"/>
    <w:link w:val="bullet"/>
    <w:rsid w:val="006D2BE3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Figpodpis">
    <w:name w:val="Fig_podpis"/>
    <w:basedOn w:val="Bezodstpw"/>
    <w:link w:val="FigpodpisZnak"/>
    <w:qFormat/>
    <w:rsid w:val="00742D19"/>
    <w:pPr>
      <w:spacing w:after="360"/>
      <w:jc w:val="both"/>
    </w:pPr>
    <w:rPr>
      <w:rFonts w:ascii="Times New Roman" w:hAnsi="Times New Roman" w:cs="Times New Roman"/>
      <w:sz w:val="20"/>
      <w:szCs w:val="20"/>
      <w:lang w:val="pl-PL"/>
    </w:rPr>
  </w:style>
  <w:style w:type="character" w:customStyle="1" w:styleId="bullet2Znak">
    <w:name w:val="bullet2 Znak"/>
    <w:basedOn w:val="bulletZnak"/>
    <w:link w:val="bullet2"/>
    <w:rsid w:val="00117FAD"/>
    <w:rPr>
      <w:rFonts w:ascii="Times New Roman" w:hAnsi="Times New Roman" w:cs="Times New Roman"/>
      <w:b/>
      <w:sz w:val="24"/>
      <w:szCs w:val="24"/>
      <w:lang w:val="pl-PL"/>
    </w:rPr>
  </w:style>
  <w:style w:type="paragraph" w:customStyle="1" w:styleId="Tabpodpis">
    <w:name w:val="Tab_podpis"/>
    <w:basedOn w:val="Normalny"/>
    <w:link w:val="TabpodpisZnak"/>
    <w:qFormat/>
    <w:rsid w:val="00306101"/>
    <w:pPr>
      <w:spacing w:before="240"/>
      <w:jc w:val="both"/>
    </w:pPr>
    <w:rPr>
      <w:rFonts w:ascii="Times New Roman" w:hAnsi="Times New Roman" w:cs="Times New Roman"/>
      <w:sz w:val="20"/>
      <w:szCs w:val="20"/>
      <w:lang w:val="pl-PL"/>
    </w:rPr>
  </w:style>
  <w:style w:type="character" w:customStyle="1" w:styleId="FigpodpisZnak">
    <w:name w:val="Fig_podpis Znak"/>
    <w:basedOn w:val="BezodstpwZnak"/>
    <w:link w:val="Figpodpis"/>
    <w:rsid w:val="00742D19"/>
    <w:rPr>
      <w:rFonts w:ascii="Times New Roman" w:hAnsi="Times New Roman" w:cs="Times New Roman"/>
      <w:sz w:val="20"/>
      <w:szCs w:val="20"/>
      <w:lang w:val="pl-PL"/>
    </w:rPr>
  </w:style>
  <w:style w:type="paragraph" w:customStyle="1" w:styleId="Rwnaniegrn">
    <w:name w:val="Równanie_grn"/>
    <w:basedOn w:val="Normalny"/>
    <w:link w:val="RwnaniegrnZnak"/>
    <w:qFormat/>
    <w:rsid w:val="002F7BA5"/>
    <w:pPr>
      <w:spacing w:before="240" w:after="0" w:line="360" w:lineRule="auto"/>
      <w:jc w:val="center"/>
    </w:pPr>
    <w:rPr>
      <w:rFonts w:ascii="Times New Roman" w:hAnsi="Times New Roman" w:cs="Times New Roman"/>
      <w:sz w:val="24"/>
      <w:szCs w:val="24"/>
      <w:lang w:val="pt-BR"/>
    </w:rPr>
  </w:style>
  <w:style w:type="character" w:customStyle="1" w:styleId="TabpodpisZnak">
    <w:name w:val="Tab_podpis Znak"/>
    <w:basedOn w:val="Domylnaczcionkaakapitu"/>
    <w:link w:val="Tabpodpis"/>
    <w:rsid w:val="00306101"/>
    <w:rPr>
      <w:rFonts w:ascii="Times New Roman" w:hAnsi="Times New Roman" w:cs="Times New Roman"/>
      <w:sz w:val="20"/>
      <w:szCs w:val="20"/>
      <w:lang w:val="pl-PL"/>
    </w:rPr>
  </w:style>
  <w:style w:type="paragraph" w:customStyle="1" w:styleId="Rwnaniedln">
    <w:name w:val="Równanie_dln"/>
    <w:basedOn w:val="Normalny"/>
    <w:link w:val="RwnaniedlnZnak"/>
    <w:qFormat/>
    <w:rsid w:val="002F7BA5"/>
    <w:pPr>
      <w:spacing w:after="240" w:line="360" w:lineRule="auto"/>
      <w:jc w:val="center"/>
    </w:pPr>
    <w:rPr>
      <w:rFonts w:ascii="Times New Roman" w:hAnsi="Times New Roman" w:cs="Times New Roman"/>
      <w:sz w:val="24"/>
      <w:szCs w:val="24"/>
      <w:lang w:val="pt-BR"/>
    </w:rPr>
  </w:style>
  <w:style w:type="character" w:customStyle="1" w:styleId="RwnaniegrnZnak">
    <w:name w:val="Równanie_grn Znak"/>
    <w:basedOn w:val="Domylnaczcionkaakapitu"/>
    <w:link w:val="Rwnaniegrn"/>
    <w:rsid w:val="002F7BA5"/>
    <w:rPr>
      <w:rFonts w:ascii="Times New Roman" w:hAnsi="Times New Roman" w:cs="Times New Roman"/>
      <w:sz w:val="24"/>
      <w:szCs w:val="24"/>
      <w:lang w:val="pt-BR"/>
    </w:rPr>
  </w:style>
  <w:style w:type="paragraph" w:customStyle="1" w:styleId="Rwnanier">
    <w:name w:val="Równanie_śr"/>
    <w:basedOn w:val="Normalny"/>
    <w:link w:val="RwnanierZnak"/>
    <w:qFormat/>
    <w:rsid w:val="002F7BA5"/>
    <w:pPr>
      <w:spacing w:before="240" w:after="240" w:line="360" w:lineRule="auto"/>
      <w:jc w:val="center"/>
    </w:pPr>
    <w:rPr>
      <w:rFonts w:ascii="Times New Roman" w:hAnsi="Times New Roman" w:cs="Times New Roman"/>
      <w:sz w:val="24"/>
      <w:szCs w:val="24"/>
      <w:lang w:val="pl-PL"/>
    </w:rPr>
  </w:style>
  <w:style w:type="character" w:customStyle="1" w:styleId="RwnaniedlnZnak">
    <w:name w:val="Równanie_dln Znak"/>
    <w:basedOn w:val="Domylnaczcionkaakapitu"/>
    <w:link w:val="Rwnaniedln"/>
    <w:rsid w:val="002F7BA5"/>
    <w:rPr>
      <w:rFonts w:ascii="Times New Roman" w:hAnsi="Times New Roman" w:cs="Times New Roman"/>
      <w:sz w:val="24"/>
      <w:szCs w:val="24"/>
      <w:lang w:val="pt-BR"/>
    </w:rPr>
  </w:style>
  <w:style w:type="character" w:customStyle="1" w:styleId="RwnanierZnak">
    <w:name w:val="Równanie_śr Znak"/>
    <w:basedOn w:val="Domylnaczcionkaakapitu"/>
    <w:link w:val="Rwnanier"/>
    <w:rsid w:val="002F7BA5"/>
    <w:rPr>
      <w:rFonts w:ascii="Times New Roman" w:hAnsi="Times New Roman" w:cs="Times New Roman"/>
      <w:sz w:val="24"/>
      <w:szCs w:val="24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88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2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tiff"/><Relationship Id="rId42" Type="http://schemas.openxmlformats.org/officeDocument/2006/relationships/image" Target="media/image26.tiff"/><Relationship Id="rId47" Type="http://schemas.openxmlformats.org/officeDocument/2006/relationships/image" Target="media/image31.png"/><Relationship Id="rId63" Type="http://schemas.openxmlformats.org/officeDocument/2006/relationships/image" Target="media/image47.tiff"/><Relationship Id="rId68" Type="http://schemas.openxmlformats.org/officeDocument/2006/relationships/image" Target="media/image52.png"/><Relationship Id="rId84" Type="http://schemas.openxmlformats.org/officeDocument/2006/relationships/image" Target="media/image67.tiff"/><Relationship Id="rId89" Type="http://schemas.openxmlformats.org/officeDocument/2006/relationships/image" Target="media/image7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9" Type="http://schemas.openxmlformats.org/officeDocument/2006/relationships/image" Target="media/image14.tiff"/><Relationship Id="rId107" Type="http://schemas.openxmlformats.org/officeDocument/2006/relationships/image" Target="media/image90.jpe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tif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tiff"/><Relationship Id="rId53" Type="http://schemas.openxmlformats.org/officeDocument/2006/relationships/image" Target="media/image37.tiff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jpeg"/><Relationship Id="rId79" Type="http://schemas.openxmlformats.org/officeDocument/2006/relationships/image" Target="media/image62.png"/><Relationship Id="rId87" Type="http://schemas.openxmlformats.org/officeDocument/2006/relationships/image" Target="media/image70.tiff"/><Relationship Id="rId102" Type="http://schemas.openxmlformats.org/officeDocument/2006/relationships/image" Target="media/image85.jpeg"/><Relationship Id="rId110" Type="http://schemas.openxmlformats.org/officeDocument/2006/relationships/image" Target="media/image93.jpe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tiff"/><Relationship Id="rId19" Type="http://schemas.openxmlformats.org/officeDocument/2006/relationships/image" Target="media/image6.jpeg"/><Relationship Id="rId14" Type="http://schemas.openxmlformats.org/officeDocument/2006/relationships/footer" Target="footer2.xml"/><Relationship Id="rId22" Type="http://schemas.openxmlformats.org/officeDocument/2006/relationships/image" Target="media/image9.tiff"/><Relationship Id="rId27" Type="http://schemas.openxmlformats.org/officeDocument/2006/relationships/image" Target="media/image12.tiff"/><Relationship Id="rId30" Type="http://schemas.openxmlformats.org/officeDocument/2006/relationships/image" Target="media/image15.tiff"/><Relationship Id="rId35" Type="http://schemas.openxmlformats.org/officeDocument/2006/relationships/image" Target="media/image20.png"/><Relationship Id="rId43" Type="http://schemas.openxmlformats.org/officeDocument/2006/relationships/image" Target="media/image27.tiff"/><Relationship Id="rId48" Type="http://schemas.openxmlformats.org/officeDocument/2006/relationships/image" Target="media/image32.png"/><Relationship Id="rId56" Type="http://schemas.openxmlformats.org/officeDocument/2006/relationships/image" Target="media/image40.tiff"/><Relationship Id="rId64" Type="http://schemas.openxmlformats.org/officeDocument/2006/relationships/image" Target="media/image48.tiff"/><Relationship Id="rId69" Type="http://schemas.openxmlformats.org/officeDocument/2006/relationships/image" Target="media/image53.jpe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13" Type="http://schemas.microsoft.com/office/2011/relationships/people" Target="people.xml"/><Relationship Id="rId8" Type="http://schemas.openxmlformats.org/officeDocument/2006/relationships/image" Target="media/image1.wmf"/><Relationship Id="rId51" Type="http://schemas.openxmlformats.org/officeDocument/2006/relationships/image" Target="media/image35.tiff"/><Relationship Id="rId72" Type="http://schemas.openxmlformats.org/officeDocument/2006/relationships/image" Target="media/image55.jpeg"/><Relationship Id="rId80" Type="http://schemas.openxmlformats.org/officeDocument/2006/relationships/image" Target="media/image63.jpeg"/><Relationship Id="rId85" Type="http://schemas.openxmlformats.org/officeDocument/2006/relationships/image" Target="media/image68.tiff"/><Relationship Id="rId93" Type="http://schemas.openxmlformats.org/officeDocument/2006/relationships/image" Target="media/image76.png"/><Relationship Id="rId98" Type="http://schemas.openxmlformats.org/officeDocument/2006/relationships/image" Target="media/image8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16/09/relationships/commentsIds" Target="commentsIds.xml"/><Relationship Id="rId25" Type="http://schemas.openxmlformats.org/officeDocument/2006/relationships/image" Target="media/image10.tiff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tiff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6.tiff"/><Relationship Id="rId108" Type="http://schemas.openxmlformats.org/officeDocument/2006/relationships/image" Target="media/image91.jpeg"/><Relationship Id="rId20" Type="http://schemas.openxmlformats.org/officeDocument/2006/relationships/image" Target="media/image7.jpeg"/><Relationship Id="rId41" Type="http://schemas.openxmlformats.org/officeDocument/2006/relationships/image" Target="media/image25.tiff"/><Relationship Id="rId54" Type="http://schemas.openxmlformats.org/officeDocument/2006/relationships/image" Target="media/image38.tiff"/><Relationship Id="rId62" Type="http://schemas.openxmlformats.org/officeDocument/2006/relationships/image" Target="media/image46.png"/><Relationship Id="rId70" Type="http://schemas.openxmlformats.org/officeDocument/2006/relationships/chart" Target="charts/chart1.xml"/><Relationship Id="rId75" Type="http://schemas.openxmlformats.org/officeDocument/2006/relationships/image" Target="media/image58.tiff"/><Relationship Id="rId83" Type="http://schemas.openxmlformats.org/officeDocument/2006/relationships/image" Target="media/image66.tiff"/><Relationship Id="rId88" Type="http://schemas.openxmlformats.org/officeDocument/2006/relationships/image" Target="media/image71.tiff"/><Relationship Id="rId91" Type="http://schemas.openxmlformats.org/officeDocument/2006/relationships/image" Target="media/image74.png"/><Relationship Id="rId96" Type="http://schemas.openxmlformats.org/officeDocument/2006/relationships/image" Target="media/image79.jpeg"/><Relationship Id="rId111" Type="http://schemas.openxmlformats.org/officeDocument/2006/relationships/image" Target="media/image9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tiff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tiff"/><Relationship Id="rId114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16.tiff"/><Relationship Id="rId44" Type="http://schemas.openxmlformats.org/officeDocument/2006/relationships/image" Target="media/image28.tiff"/><Relationship Id="rId52" Type="http://schemas.openxmlformats.org/officeDocument/2006/relationships/image" Target="media/image36.tiff"/><Relationship Id="rId60" Type="http://schemas.openxmlformats.org/officeDocument/2006/relationships/image" Target="media/image44.png"/><Relationship Id="rId65" Type="http://schemas.openxmlformats.org/officeDocument/2006/relationships/image" Target="media/image49.tiff"/><Relationship Id="rId73" Type="http://schemas.openxmlformats.org/officeDocument/2006/relationships/image" Target="media/image56.tiff"/><Relationship Id="rId78" Type="http://schemas.openxmlformats.org/officeDocument/2006/relationships/image" Target="media/image61.jpe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39" Type="http://schemas.openxmlformats.org/officeDocument/2006/relationships/image" Target="media/image24.tiff"/><Relationship Id="rId109" Type="http://schemas.openxmlformats.org/officeDocument/2006/relationships/image" Target="media/image92.jpe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tiff"/><Relationship Id="rId76" Type="http://schemas.openxmlformats.org/officeDocument/2006/relationships/image" Target="media/image59.tiff"/><Relationship Id="rId97" Type="http://schemas.openxmlformats.org/officeDocument/2006/relationships/image" Target="media/image80.jpeg"/><Relationship Id="rId104" Type="http://schemas.openxmlformats.org/officeDocument/2006/relationships/image" Target="media/image87.tiff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92" Type="http://schemas.openxmlformats.org/officeDocument/2006/relationships/image" Target="media/image7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gata_P\Documents\Magisterka\II_3_3\II_3_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v>\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'2111_14'!$C$96:$C$4097</c:f>
              <c:numCache>
                <c:formatCode>General</c:formatCode>
                <c:ptCount val="4002"/>
                <c:pt idx="0">
                  <c:v>0</c:v>
                </c:pt>
                <c:pt idx="1">
                  <c:v>4.9987503124218945E-3</c:v>
                </c:pt>
                <c:pt idx="2">
                  <c:v>9.997500624843789E-3</c:v>
                </c:pt>
                <c:pt idx="3">
                  <c:v>1.4996250937265684E-2</c:v>
                </c:pt>
                <c:pt idx="4">
                  <c:v>1.9995001249687578E-2</c:v>
                </c:pt>
                <c:pt idx="5">
                  <c:v>2.4993751562109472E-2</c:v>
                </c:pt>
                <c:pt idx="6">
                  <c:v>2.9992501874531365E-2</c:v>
                </c:pt>
                <c:pt idx="7">
                  <c:v>3.4991252186953259E-2</c:v>
                </c:pt>
                <c:pt idx="8">
                  <c:v>3.9990002499375156E-2</c:v>
                </c:pt>
                <c:pt idx="9">
                  <c:v>4.4988752811797053E-2</c:v>
                </c:pt>
                <c:pt idx="10">
                  <c:v>4.998750312421895E-2</c:v>
                </c:pt>
                <c:pt idx="11">
                  <c:v>5.4986253436640847E-2</c:v>
                </c:pt>
                <c:pt idx="12">
                  <c:v>5.9985003749062744E-2</c:v>
                </c:pt>
                <c:pt idx="13">
                  <c:v>6.4983754061484642E-2</c:v>
                </c:pt>
                <c:pt idx="14">
                  <c:v>6.9982504373906532E-2</c:v>
                </c:pt>
                <c:pt idx="15">
                  <c:v>7.4981254686328422E-2</c:v>
                </c:pt>
                <c:pt idx="16">
                  <c:v>7.9980004998750312E-2</c:v>
                </c:pt>
                <c:pt idx="17">
                  <c:v>8.4978755311172202E-2</c:v>
                </c:pt>
                <c:pt idx="18">
                  <c:v>8.9977505623594092E-2</c:v>
                </c:pt>
                <c:pt idx="19">
                  <c:v>9.4976255936015982E-2</c:v>
                </c:pt>
                <c:pt idx="20">
                  <c:v>9.9975006248437873E-2</c:v>
                </c:pt>
                <c:pt idx="21">
                  <c:v>0.10497375656085976</c:v>
                </c:pt>
                <c:pt idx="22">
                  <c:v>0.10997250687328165</c:v>
                </c:pt>
                <c:pt idx="23">
                  <c:v>0.11497125718570354</c:v>
                </c:pt>
                <c:pt idx="24">
                  <c:v>0.11997000749812543</c:v>
                </c:pt>
                <c:pt idx="25">
                  <c:v>0.12496875781054732</c:v>
                </c:pt>
                <c:pt idx="26">
                  <c:v>0.12996750812296923</c:v>
                </c:pt>
                <c:pt idx="27">
                  <c:v>0.13496625843539112</c:v>
                </c:pt>
                <c:pt idx="28">
                  <c:v>0.13996500874781301</c:v>
                </c:pt>
                <c:pt idx="29">
                  <c:v>0.1449637590602349</c:v>
                </c:pt>
                <c:pt idx="30">
                  <c:v>0.14996250937265679</c:v>
                </c:pt>
                <c:pt idx="31">
                  <c:v>0.15496125968507868</c:v>
                </c:pt>
                <c:pt idx="32">
                  <c:v>0.15996000999750057</c:v>
                </c:pt>
                <c:pt idx="33">
                  <c:v>0.16495876030992246</c:v>
                </c:pt>
                <c:pt idx="34">
                  <c:v>0.16995751062234435</c:v>
                </c:pt>
                <c:pt idx="35">
                  <c:v>0.17495626093476624</c:v>
                </c:pt>
                <c:pt idx="36">
                  <c:v>0.17995501124718813</c:v>
                </c:pt>
                <c:pt idx="37">
                  <c:v>0.18495376155961002</c:v>
                </c:pt>
                <c:pt idx="38">
                  <c:v>0.18995251187203191</c:v>
                </c:pt>
                <c:pt idx="39">
                  <c:v>0.1949512621844538</c:v>
                </c:pt>
                <c:pt idx="40">
                  <c:v>0.19995001249687569</c:v>
                </c:pt>
                <c:pt idx="41">
                  <c:v>0.20494876280929758</c:v>
                </c:pt>
                <c:pt idx="42">
                  <c:v>0.20994751312171947</c:v>
                </c:pt>
                <c:pt idx="43">
                  <c:v>0.21494626343414136</c:v>
                </c:pt>
                <c:pt idx="44">
                  <c:v>0.21994501374656325</c:v>
                </c:pt>
                <c:pt idx="45">
                  <c:v>0.22494376405898514</c:v>
                </c:pt>
                <c:pt idx="46">
                  <c:v>0.22994251437140703</c:v>
                </c:pt>
                <c:pt idx="47">
                  <c:v>0.23494126468382892</c:v>
                </c:pt>
                <c:pt idx="48">
                  <c:v>0.23994001499625081</c:v>
                </c:pt>
                <c:pt idx="49">
                  <c:v>0.2449387653086727</c:v>
                </c:pt>
                <c:pt idx="50">
                  <c:v>0.24993751562109459</c:v>
                </c:pt>
                <c:pt idx="51">
                  <c:v>0.25493626593351648</c:v>
                </c:pt>
                <c:pt idx="52">
                  <c:v>0.2599350162459384</c:v>
                </c:pt>
                <c:pt idx="53">
                  <c:v>0.26493376655836032</c:v>
                </c:pt>
                <c:pt idx="54">
                  <c:v>0.26993251687078224</c:v>
                </c:pt>
                <c:pt idx="55">
                  <c:v>0.27493126718320415</c:v>
                </c:pt>
                <c:pt idx="56">
                  <c:v>0.27993001749562607</c:v>
                </c:pt>
                <c:pt idx="57">
                  <c:v>0.28492876780804799</c:v>
                </c:pt>
                <c:pt idx="58">
                  <c:v>0.28992751812046991</c:v>
                </c:pt>
                <c:pt idx="59">
                  <c:v>0.29492626843289182</c:v>
                </c:pt>
                <c:pt idx="60">
                  <c:v>0.29992501874531374</c:v>
                </c:pt>
                <c:pt idx="61">
                  <c:v>0.30492376905773566</c:v>
                </c:pt>
                <c:pt idx="62">
                  <c:v>0.30992251937015758</c:v>
                </c:pt>
                <c:pt idx="63">
                  <c:v>0.3149212696825795</c:v>
                </c:pt>
                <c:pt idx="64">
                  <c:v>0.31992001999500141</c:v>
                </c:pt>
                <c:pt idx="65">
                  <c:v>0.32491877030742333</c:v>
                </c:pt>
                <c:pt idx="66">
                  <c:v>0.32991752061984525</c:v>
                </c:pt>
                <c:pt idx="67">
                  <c:v>0.33491627093226717</c:v>
                </c:pt>
                <c:pt idx="68">
                  <c:v>0.33991502124468909</c:v>
                </c:pt>
                <c:pt idx="69">
                  <c:v>0.344913771557111</c:v>
                </c:pt>
                <c:pt idx="70">
                  <c:v>0.34991252186953292</c:v>
                </c:pt>
                <c:pt idx="71">
                  <c:v>0.35491127218195484</c:v>
                </c:pt>
                <c:pt idx="72">
                  <c:v>0.35991002249437676</c:v>
                </c:pt>
                <c:pt idx="73">
                  <c:v>0.36490877280679868</c:v>
                </c:pt>
                <c:pt idx="74">
                  <c:v>0.36990752311922059</c:v>
                </c:pt>
                <c:pt idx="75">
                  <c:v>0.37490627343164251</c:v>
                </c:pt>
                <c:pt idx="76">
                  <c:v>0.37990502374406443</c:v>
                </c:pt>
                <c:pt idx="77">
                  <c:v>0.38490377405648635</c:v>
                </c:pt>
                <c:pt idx="78">
                  <c:v>0.38990252436890827</c:v>
                </c:pt>
                <c:pt idx="79">
                  <c:v>0.39490127468133018</c:v>
                </c:pt>
                <c:pt idx="80">
                  <c:v>0.3999000249937521</c:v>
                </c:pt>
                <c:pt idx="81">
                  <c:v>0.40489877530617402</c:v>
                </c:pt>
                <c:pt idx="82">
                  <c:v>0.40989752561859594</c:v>
                </c:pt>
                <c:pt idx="83">
                  <c:v>0.41489627593101785</c:v>
                </c:pt>
                <c:pt idx="84">
                  <c:v>0.41989502624343977</c:v>
                </c:pt>
                <c:pt idx="85">
                  <c:v>0.42489377655586169</c:v>
                </c:pt>
                <c:pt idx="86">
                  <c:v>0.42989252686828361</c:v>
                </c:pt>
                <c:pt idx="87">
                  <c:v>0.43489127718070553</c:v>
                </c:pt>
                <c:pt idx="88">
                  <c:v>0.43989002749312744</c:v>
                </c:pt>
                <c:pt idx="89">
                  <c:v>0.44488877780554936</c:v>
                </c:pt>
                <c:pt idx="90">
                  <c:v>0.44988752811797128</c:v>
                </c:pt>
                <c:pt idx="91">
                  <c:v>0.4548862784303932</c:v>
                </c:pt>
                <c:pt idx="92">
                  <c:v>0.45988502874281512</c:v>
                </c:pt>
                <c:pt idx="93">
                  <c:v>0.46488377905523703</c:v>
                </c:pt>
                <c:pt idx="94">
                  <c:v>0.46988252936765895</c:v>
                </c:pt>
                <c:pt idx="95">
                  <c:v>0.47488127968008087</c:v>
                </c:pt>
                <c:pt idx="96">
                  <c:v>0.47988002999250279</c:v>
                </c:pt>
                <c:pt idx="97">
                  <c:v>0.48487878030492471</c:v>
                </c:pt>
                <c:pt idx="98">
                  <c:v>0.48987753061734662</c:v>
                </c:pt>
                <c:pt idx="99">
                  <c:v>0.49487628092976854</c:v>
                </c:pt>
                <c:pt idx="100">
                  <c:v>0.49987503124219046</c:v>
                </c:pt>
                <c:pt idx="101">
                  <c:v>0.50487378155461238</c:v>
                </c:pt>
                <c:pt idx="102">
                  <c:v>0.5098725318670343</c:v>
                </c:pt>
                <c:pt idx="103">
                  <c:v>0.51487128217945621</c:v>
                </c:pt>
                <c:pt idx="104">
                  <c:v>0.51987003249187813</c:v>
                </c:pt>
                <c:pt idx="105">
                  <c:v>0.52486878280430005</c:v>
                </c:pt>
                <c:pt idx="106">
                  <c:v>0.52986753311672197</c:v>
                </c:pt>
                <c:pt idx="107">
                  <c:v>0.53486628342914389</c:v>
                </c:pt>
                <c:pt idx="108">
                  <c:v>0.5398650337415658</c:v>
                </c:pt>
                <c:pt idx="109">
                  <c:v>0.54486378405398772</c:v>
                </c:pt>
                <c:pt idx="110">
                  <c:v>0.54986253436640964</c:v>
                </c:pt>
                <c:pt idx="111">
                  <c:v>0.55486128467883156</c:v>
                </c:pt>
                <c:pt idx="112">
                  <c:v>0.55986003499125347</c:v>
                </c:pt>
                <c:pt idx="113">
                  <c:v>0.56485878530367539</c:v>
                </c:pt>
                <c:pt idx="114">
                  <c:v>0.56985753561609731</c:v>
                </c:pt>
                <c:pt idx="115">
                  <c:v>0.57485628592851923</c:v>
                </c:pt>
                <c:pt idx="116">
                  <c:v>0.57985503624094115</c:v>
                </c:pt>
                <c:pt idx="117">
                  <c:v>0.58485378655336306</c:v>
                </c:pt>
                <c:pt idx="118">
                  <c:v>0.58985253686578498</c:v>
                </c:pt>
                <c:pt idx="119">
                  <c:v>0.5948512871782069</c:v>
                </c:pt>
                <c:pt idx="120">
                  <c:v>0.59985003749062882</c:v>
                </c:pt>
                <c:pt idx="121">
                  <c:v>0.60484878780305074</c:v>
                </c:pt>
                <c:pt idx="122">
                  <c:v>0.60984753811547265</c:v>
                </c:pt>
                <c:pt idx="123">
                  <c:v>0.61484628842789457</c:v>
                </c:pt>
                <c:pt idx="124">
                  <c:v>0.61984503874031649</c:v>
                </c:pt>
                <c:pt idx="125">
                  <c:v>0.62484378905273841</c:v>
                </c:pt>
                <c:pt idx="126">
                  <c:v>0.62984253936516033</c:v>
                </c:pt>
                <c:pt idx="127">
                  <c:v>0.63484128967758224</c:v>
                </c:pt>
                <c:pt idx="128">
                  <c:v>0.63984003999000416</c:v>
                </c:pt>
                <c:pt idx="129">
                  <c:v>0.64483879030242608</c:v>
                </c:pt>
                <c:pt idx="130">
                  <c:v>0.649837540614848</c:v>
                </c:pt>
                <c:pt idx="131">
                  <c:v>0.65483629092726992</c:v>
                </c:pt>
                <c:pt idx="132">
                  <c:v>0.65983504123969183</c:v>
                </c:pt>
                <c:pt idx="133">
                  <c:v>0.66483379155211375</c:v>
                </c:pt>
                <c:pt idx="134">
                  <c:v>0.66983254186453567</c:v>
                </c:pt>
                <c:pt idx="135">
                  <c:v>0.67483129217695759</c:v>
                </c:pt>
                <c:pt idx="136">
                  <c:v>0.6798300424893795</c:v>
                </c:pt>
                <c:pt idx="137">
                  <c:v>0.68482879280180142</c:v>
                </c:pt>
                <c:pt idx="138">
                  <c:v>0.68982754311422334</c:v>
                </c:pt>
                <c:pt idx="139">
                  <c:v>0.69482629342664526</c:v>
                </c:pt>
                <c:pt idx="140">
                  <c:v>0.69982504373906718</c:v>
                </c:pt>
                <c:pt idx="141">
                  <c:v>0.70482379405148909</c:v>
                </c:pt>
                <c:pt idx="142">
                  <c:v>0.70982254436391101</c:v>
                </c:pt>
                <c:pt idx="143">
                  <c:v>0.71482129467633293</c:v>
                </c:pt>
                <c:pt idx="144">
                  <c:v>0.71982004498875485</c:v>
                </c:pt>
                <c:pt idx="145">
                  <c:v>0.72481879530117677</c:v>
                </c:pt>
                <c:pt idx="146">
                  <c:v>0.72981754561359868</c:v>
                </c:pt>
                <c:pt idx="147">
                  <c:v>0.7348162959260206</c:v>
                </c:pt>
                <c:pt idx="148">
                  <c:v>0.73981504623844252</c:v>
                </c:pt>
                <c:pt idx="149">
                  <c:v>0.74481379655086444</c:v>
                </c:pt>
                <c:pt idx="150">
                  <c:v>0.74981254686328636</c:v>
                </c:pt>
                <c:pt idx="151">
                  <c:v>0.75481129717570827</c:v>
                </c:pt>
                <c:pt idx="152">
                  <c:v>0.75981004748813019</c:v>
                </c:pt>
                <c:pt idx="153">
                  <c:v>0.76480879780055211</c:v>
                </c:pt>
                <c:pt idx="154">
                  <c:v>0.76980754811297403</c:v>
                </c:pt>
                <c:pt idx="155">
                  <c:v>0.77480629842539595</c:v>
                </c:pt>
                <c:pt idx="156">
                  <c:v>0.77980504873781786</c:v>
                </c:pt>
                <c:pt idx="157">
                  <c:v>0.78480379905023978</c:v>
                </c:pt>
                <c:pt idx="158">
                  <c:v>0.7898025493626617</c:v>
                </c:pt>
                <c:pt idx="159">
                  <c:v>0.79480129967508362</c:v>
                </c:pt>
                <c:pt idx="160">
                  <c:v>0.79980004998750553</c:v>
                </c:pt>
                <c:pt idx="161">
                  <c:v>0.80479880029992745</c:v>
                </c:pt>
                <c:pt idx="162">
                  <c:v>0.80979755061234937</c:v>
                </c:pt>
                <c:pt idx="163">
                  <c:v>0.81479630092477129</c:v>
                </c:pt>
                <c:pt idx="164">
                  <c:v>0.81979505123719321</c:v>
                </c:pt>
                <c:pt idx="165">
                  <c:v>0.82479380154961512</c:v>
                </c:pt>
                <c:pt idx="166">
                  <c:v>0.82979255186203704</c:v>
                </c:pt>
                <c:pt idx="167">
                  <c:v>0.83479130217445896</c:v>
                </c:pt>
                <c:pt idx="168">
                  <c:v>0.83979005248688088</c:v>
                </c:pt>
                <c:pt idx="169">
                  <c:v>0.8447888027993028</c:v>
                </c:pt>
                <c:pt idx="170">
                  <c:v>0.84978755311172471</c:v>
                </c:pt>
                <c:pt idx="171">
                  <c:v>0.85478630342414663</c:v>
                </c:pt>
                <c:pt idx="172">
                  <c:v>0.85978505373656855</c:v>
                </c:pt>
                <c:pt idx="173">
                  <c:v>0.86478380404899047</c:v>
                </c:pt>
                <c:pt idx="174">
                  <c:v>0.86978255436141239</c:v>
                </c:pt>
                <c:pt idx="175">
                  <c:v>0.8747813046738343</c:v>
                </c:pt>
                <c:pt idx="176">
                  <c:v>0.87978005498625622</c:v>
                </c:pt>
                <c:pt idx="177">
                  <c:v>0.88477880529867814</c:v>
                </c:pt>
                <c:pt idx="178">
                  <c:v>0.88977755561110006</c:v>
                </c:pt>
                <c:pt idx="179">
                  <c:v>0.89477630592352198</c:v>
                </c:pt>
                <c:pt idx="180">
                  <c:v>0.89977505623594389</c:v>
                </c:pt>
                <c:pt idx="181">
                  <c:v>0.90477380654836581</c:v>
                </c:pt>
                <c:pt idx="182">
                  <c:v>0.90977255686078773</c:v>
                </c:pt>
                <c:pt idx="183">
                  <c:v>0.91477130717320965</c:v>
                </c:pt>
                <c:pt idx="184">
                  <c:v>0.91977005748563156</c:v>
                </c:pt>
                <c:pt idx="185">
                  <c:v>0.92476880779805348</c:v>
                </c:pt>
                <c:pt idx="186">
                  <c:v>0.9297675581104754</c:v>
                </c:pt>
                <c:pt idx="187">
                  <c:v>0.93476630842289732</c:v>
                </c:pt>
                <c:pt idx="188">
                  <c:v>0.93976505873531924</c:v>
                </c:pt>
                <c:pt idx="189">
                  <c:v>0.94476380904774115</c:v>
                </c:pt>
                <c:pt idx="190">
                  <c:v>0.94976255936016307</c:v>
                </c:pt>
                <c:pt idx="191">
                  <c:v>0.95476130967258499</c:v>
                </c:pt>
                <c:pt idx="192">
                  <c:v>0.95976005998500691</c:v>
                </c:pt>
                <c:pt idx="193">
                  <c:v>0.96475881029742883</c:v>
                </c:pt>
                <c:pt idx="194">
                  <c:v>0.96975756060985074</c:v>
                </c:pt>
                <c:pt idx="195">
                  <c:v>0.97475631092227266</c:v>
                </c:pt>
                <c:pt idx="196">
                  <c:v>0.97975506123469458</c:v>
                </c:pt>
                <c:pt idx="197">
                  <c:v>0.9847538115471165</c:v>
                </c:pt>
                <c:pt idx="198">
                  <c:v>0.98975256185953842</c:v>
                </c:pt>
                <c:pt idx="199">
                  <c:v>0.99475131217196033</c:v>
                </c:pt>
                <c:pt idx="200">
                  <c:v>0.99975006248438225</c:v>
                </c:pt>
                <c:pt idx="201">
                  <c:v>1.0047488127968041</c:v>
                </c:pt>
                <c:pt idx="202">
                  <c:v>1.0097475631092259</c:v>
                </c:pt>
                <c:pt idx="203">
                  <c:v>1.0147463134216477</c:v>
                </c:pt>
                <c:pt idx="204">
                  <c:v>1.0197450637340695</c:v>
                </c:pt>
                <c:pt idx="205">
                  <c:v>1.0247438140464913</c:v>
                </c:pt>
                <c:pt idx="206">
                  <c:v>1.0297425643589131</c:v>
                </c:pt>
                <c:pt idx="207">
                  <c:v>1.0347413146713349</c:v>
                </c:pt>
                <c:pt idx="208">
                  <c:v>1.0397400649837567</c:v>
                </c:pt>
                <c:pt idx="209">
                  <c:v>1.0447388152961785</c:v>
                </c:pt>
                <c:pt idx="210">
                  <c:v>1.0497375656086003</c:v>
                </c:pt>
                <c:pt idx="211">
                  <c:v>1.0547363159210221</c:v>
                </c:pt>
                <c:pt idx="212">
                  <c:v>1.0597350662334439</c:v>
                </c:pt>
                <c:pt idx="213">
                  <c:v>1.0647338165458657</c:v>
                </c:pt>
                <c:pt idx="214">
                  <c:v>1.0697325668582875</c:v>
                </c:pt>
                <c:pt idx="215">
                  <c:v>1.0747313171707094</c:v>
                </c:pt>
                <c:pt idx="216">
                  <c:v>1.0797300674831312</c:v>
                </c:pt>
                <c:pt idx="217">
                  <c:v>1.084728817795553</c:v>
                </c:pt>
                <c:pt idx="218">
                  <c:v>1.0897275681079748</c:v>
                </c:pt>
                <c:pt idx="219">
                  <c:v>1.0947263184203966</c:v>
                </c:pt>
                <c:pt idx="220">
                  <c:v>1.0997250687328184</c:v>
                </c:pt>
                <c:pt idx="221">
                  <c:v>1.1047238190452402</c:v>
                </c:pt>
                <c:pt idx="222">
                  <c:v>1.109722569357662</c:v>
                </c:pt>
                <c:pt idx="223">
                  <c:v>1.1147213196700838</c:v>
                </c:pt>
                <c:pt idx="224">
                  <c:v>1.1197200699825056</c:v>
                </c:pt>
                <c:pt idx="225">
                  <c:v>1.1247188202949274</c:v>
                </c:pt>
                <c:pt idx="226">
                  <c:v>1.1297175706073492</c:v>
                </c:pt>
                <c:pt idx="227">
                  <c:v>1.134716320919771</c:v>
                </c:pt>
                <c:pt idx="228">
                  <c:v>1.1397150712321928</c:v>
                </c:pt>
                <c:pt idx="229">
                  <c:v>1.1447138215446147</c:v>
                </c:pt>
                <c:pt idx="230">
                  <c:v>1.1497125718570365</c:v>
                </c:pt>
                <c:pt idx="231">
                  <c:v>1.1547113221694583</c:v>
                </c:pt>
                <c:pt idx="232">
                  <c:v>1.1597100724818801</c:v>
                </c:pt>
                <c:pt idx="233">
                  <c:v>1.1647088227943019</c:v>
                </c:pt>
                <c:pt idx="234">
                  <c:v>1.1697075731067237</c:v>
                </c:pt>
                <c:pt idx="235">
                  <c:v>1.1747063234191455</c:v>
                </c:pt>
                <c:pt idx="236">
                  <c:v>1.1797050737315673</c:v>
                </c:pt>
                <c:pt idx="237">
                  <c:v>1.1847038240439891</c:v>
                </c:pt>
                <c:pt idx="238">
                  <c:v>1.1897025743564109</c:v>
                </c:pt>
                <c:pt idx="239">
                  <c:v>1.1947013246688327</c:v>
                </c:pt>
                <c:pt idx="240">
                  <c:v>1.1997000749812545</c:v>
                </c:pt>
                <c:pt idx="241">
                  <c:v>1.2046988252936763</c:v>
                </c:pt>
                <c:pt idx="242">
                  <c:v>1.2096975756060981</c:v>
                </c:pt>
                <c:pt idx="243">
                  <c:v>1.2146963259185199</c:v>
                </c:pt>
                <c:pt idx="244">
                  <c:v>1.2196950762309418</c:v>
                </c:pt>
                <c:pt idx="245">
                  <c:v>1.2246938265433636</c:v>
                </c:pt>
                <c:pt idx="246">
                  <c:v>1.2296925768557854</c:v>
                </c:pt>
                <c:pt idx="247">
                  <c:v>1.2346913271682072</c:v>
                </c:pt>
                <c:pt idx="248">
                  <c:v>1.239690077480629</c:v>
                </c:pt>
                <c:pt idx="249">
                  <c:v>1.2446888277930508</c:v>
                </c:pt>
                <c:pt idx="250">
                  <c:v>1.2496875781054726</c:v>
                </c:pt>
                <c:pt idx="251">
                  <c:v>1.2546863284178944</c:v>
                </c:pt>
                <c:pt idx="252">
                  <c:v>1.2596850787303162</c:v>
                </c:pt>
                <c:pt idx="253">
                  <c:v>1.264683829042738</c:v>
                </c:pt>
                <c:pt idx="254">
                  <c:v>1.2696825793551598</c:v>
                </c:pt>
                <c:pt idx="255">
                  <c:v>1.2746813296675816</c:v>
                </c:pt>
                <c:pt idx="256">
                  <c:v>1.2796800799800034</c:v>
                </c:pt>
                <c:pt idx="257">
                  <c:v>1.2846788302924252</c:v>
                </c:pt>
                <c:pt idx="258">
                  <c:v>1.2896775806048471</c:v>
                </c:pt>
                <c:pt idx="259">
                  <c:v>1.2946763309172689</c:v>
                </c:pt>
                <c:pt idx="260">
                  <c:v>1.2996750812296907</c:v>
                </c:pt>
                <c:pt idx="261">
                  <c:v>1.3046738315421125</c:v>
                </c:pt>
                <c:pt idx="262">
                  <c:v>1.3096725818545343</c:v>
                </c:pt>
                <c:pt idx="263">
                  <c:v>1.3146713321669561</c:v>
                </c:pt>
                <c:pt idx="264">
                  <c:v>1.3196700824793779</c:v>
                </c:pt>
                <c:pt idx="265">
                  <c:v>1.3246688327917997</c:v>
                </c:pt>
                <c:pt idx="266">
                  <c:v>1.3296675831042215</c:v>
                </c:pt>
                <c:pt idx="267">
                  <c:v>1.3346663334166433</c:v>
                </c:pt>
                <c:pt idx="268">
                  <c:v>1.3396650837290651</c:v>
                </c:pt>
                <c:pt idx="269">
                  <c:v>1.3446638340414869</c:v>
                </c:pt>
                <c:pt idx="270">
                  <c:v>1.3496625843539087</c:v>
                </c:pt>
                <c:pt idx="271">
                  <c:v>1.3546613346663305</c:v>
                </c:pt>
                <c:pt idx="272">
                  <c:v>1.3596600849787523</c:v>
                </c:pt>
                <c:pt idx="273">
                  <c:v>1.3646588352911742</c:v>
                </c:pt>
                <c:pt idx="274">
                  <c:v>1.369657585603596</c:v>
                </c:pt>
                <c:pt idx="275">
                  <c:v>1.3746563359160178</c:v>
                </c:pt>
                <c:pt idx="276">
                  <c:v>1.3796550862284396</c:v>
                </c:pt>
                <c:pt idx="277">
                  <c:v>1.3846538365408614</c:v>
                </c:pt>
                <c:pt idx="278">
                  <c:v>1.3896525868532832</c:v>
                </c:pt>
                <c:pt idx="279">
                  <c:v>1.394651337165705</c:v>
                </c:pt>
                <c:pt idx="280">
                  <c:v>1.3996500874781268</c:v>
                </c:pt>
                <c:pt idx="281">
                  <c:v>1.4046488377905486</c:v>
                </c:pt>
                <c:pt idx="282">
                  <c:v>1.4096475881029704</c:v>
                </c:pt>
                <c:pt idx="283">
                  <c:v>1.4146463384153922</c:v>
                </c:pt>
                <c:pt idx="284">
                  <c:v>1.419645088727814</c:v>
                </c:pt>
                <c:pt idx="285">
                  <c:v>1.4246438390402358</c:v>
                </c:pt>
                <c:pt idx="286">
                  <c:v>1.4296425893526576</c:v>
                </c:pt>
                <c:pt idx="287">
                  <c:v>1.4346413396650795</c:v>
                </c:pt>
                <c:pt idx="288">
                  <c:v>1.4396400899775013</c:v>
                </c:pt>
                <c:pt idx="289">
                  <c:v>1.4446388402899231</c:v>
                </c:pt>
                <c:pt idx="290">
                  <c:v>1.4496375906023449</c:v>
                </c:pt>
                <c:pt idx="291">
                  <c:v>1.4546363409147667</c:v>
                </c:pt>
                <c:pt idx="292">
                  <c:v>1.4596350912271885</c:v>
                </c:pt>
                <c:pt idx="293">
                  <c:v>1.4646338415396103</c:v>
                </c:pt>
                <c:pt idx="294">
                  <c:v>1.4696325918520321</c:v>
                </c:pt>
                <c:pt idx="295">
                  <c:v>1.4746313421644539</c:v>
                </c:pt>
                <c:pt idx="296">
                  <c:v>1.4796300924768757</c:v>
                </c:pt>
                <c:pt idx="297">
                  <c:v>1.4846288427892975</c:v>
                </c:pt>
                <c:pt idx="298">
                  <c:v>1.4896275931017193</c:v>
                </c:pt>
                <c:pt idx="299">
                  <c:v>1.4946263434141411</c:v>
                </c:pt>
                <c:pt idx="300">
                  <c:v>1.4996250937265629</c:v>
                </c:pt>
                <c:pt idx="301">
                  <c:v>1.5046238440389847</c:v>
                </c:pt>
                <c:pt idx="302">
                  <c:v>1.5096225943514066</c:v>
                </c:pt>
                <c:pt idx="303">
                  <c:v>1.5146213446638284</c:v>
                </c:pt>
                <c:pt idx="304">
                  <c:v>1.5196200949762502</c:v>
                </c:pt>
                <c:pt idx="305">
                  <c:v>1.524618845288672</c:v>
                </c:pt>
                <c:pt idx="306">
                  <c:v>1.5296175956010938</c:v>
                </c:pt>
                <c:pt idx="307">
                  <c:v>1.5346163459135156</c:v>
                </c:pt>
                <c:pt idx="308">
                  <c:v>1.5396150962259374</c:v>
                </c:pt>
                <c:pt idx="309">
                  <c:v>1.5446138465383592</c:v>
                </c:pt>
                <c:pt idx="310">
                  <c:v>1.549612596850781</c:v>
                </c:pt>
                <c:pt idx="311">
                  <c:v>1.5546113471632028</c:v>
                </c:pt>
                <c:pt idx="312">
                  <c:v>1.5596100974756246</c:v>
                </c:pt>
                <c:pt idx="313">
                  <c:v>1.5646088477880464</c:v>
                </c:pt>
                <c:pt idx="314">
                  <c:v>1.5696075981004682</c:v>
                </c:pt>
                <c:pt idx="315">
                  <c:v>1.57460634841289</c:v>
                </c:pt>
                <c:pt idx="316">
                  <c:v>1.5796050987253119</c:v>
                </c:pt>
                <c:pt idx="317">
                  <c:v>1.5846038490377337</c:v>
                </c:pt>
                <c:pt idx="318">
                  <c:v>1.5896025993501555</c:v>
                </c:pt>
                <c:pt idx="319">
                  <c:v>1.5946013496625773</c:v>
                </c:pt>
                <c:pt idx="320">
                  <c:v>1.5996000999749991</c:v>
                </c:pt>
                <c:pt idx="321">
                  <c:v>1.6045988502874209</c:v>
                </c:pt>
                <c:pt idx="322">
                  <c:v>1.6095976005998427</c:v>
                </c:pt>
                <c:pt idx="323">
                  <c:v>1.6145963509122645</c:v>
                </c:pt>
                <c:pt idx="324">
                  <c:v>1.6195951012246863</c:v>
                </c:pt>
                <c:pt idx="325">
                  <c:v>1.6245938515371081</c:v>
                </c:pt>
                <c:pt idx="326">
                  <c:v>1.6295926018495299</c:v>
                </c:pt>
                <c:pt idx="327">
                  <c:v>1.6345913521619517</c:v>
                </c:pt>
                <c:pt idx="328">
                  <c:v>1.6395901024743735</c:v>
                </c:pt>
                <c:pt idx="329">
                  <c:v>1.6445888527867953</c:v>
                </c:pt>
                <c:pt idx="330">
                  <c:v>1.6495876030992171</c:v>
                </c:pt>
                <c:pt idx="331">
                  <c:v>1.654586353411639</c:v>
                </c:pt>
                <c:pt idx="332">
                  <c:v>1.6595851037240608</c:v>
                </c:pt>
                <c:pt idx="333">
                  <c:v>1.6645838540364826</c:v>
                </c:pt>
                <c:pt idx="334">
                  <c:v>1.6695826043489044</c:v>
                </c:pt>
                <c:pt idx="335">
                  <c:v>1.6745813546613262</c:v>
                </c:pt>
                <c:pt idx="336">
                  <c:v>1.679580104973748</c:v>
                </c:pt>
                <c:pt idx="337">
                  <c:v>1.6845788552861698</c:v>
                </c:pt>
                <c:pt idx="338">
                  <c:v>1.6895776055985916</c:v>
                </c:pt>
                <c:pt idx="339">
                  <c:v>1.6945763559110134</c:v>
                </c:pt>
                <c:pt idx="340">
                  <c:v>1.6995751062234352</c:v>
                </c:pt>
                <c:pt idx="341">
                  <c:v>1.704573856535857</c:v>
                </c:pt>
                <c:pt idx="342">
                  <c:v>1.7095726068482788</c:v>
                </c:pt>
                <c:pt idx="343">
                  <c:v>1.7145713571607006</c:v>
                </c:pt>
                <c:pt idx="344">
                  <c:v>1.7195701074731224</c:v>
                </c:pt>
                <c:pt idx="345">
                  <c:v>1.7245688577855443</c:v>
                </c:pt>
                <c:pt idx="346">
                  <c:v>1.7295676080979661</c:v>
                </c:pt>
                <c:pt idx="347">
                  <c:v>1.7345663584103879</c:v>
                </c:pt>
                <c:pt idx="348">
                  <c:v>1.7395651087228097</c:v>
                </c:pt>
                <c:pt idx="349">
                  <c:v>1.7445638590352315</c:v>
                </c:pt>
                <c:pt idx="350">
                  <c:v>1.7495626093476533</c:v>
                </c:pt>
                <c:pt idx="351">
                  <c:v>1.7545613596600751</c:v>
                </c:pt>
                <c:pt idx="352">
                  <c:v>1.7595601099724969</c:v>
                </c:pt>
                <c:pt idx="353">
                  <c:v>1.7645588602849187</c:v>
                </c:pt>
                <c:pt idx="354">
                  <c:v>1.7695576105973405</c:v>
                </c:pt>
                <c:pt idx="355">
                  <c:v>1.7745563609097623</c:v>
                </c:pt>
                <c:pt idx="356">
                  <c:v>1.7795551112221841</c:v>
                </c:pt>
                <c:pt idx="357">
                  <c:v>1.7845538615346059</c:v>
                </c:pt>
                <c:pt idx="358">
                  <c:v>1.7895526118470277</c:v>
                </c:pt>
                <c:pt idx="359">
                  <c:v>1.7945513621594495</c:v>
                </c:pt>
                <c:pt idx="360">
                  <c:v>1.7995501124718714</c:v>
                </c:pt>
                <c:pt idx="361">
                  <c:v>1.8045488627842932</c:v>
                </c:pt>
                <c:pt idx="362">
                  <c:v>1.809547613096715</c:v>
                </c:pt>
                <c:pt idx="363">
                  <c:v>1.8145463634091368</c:v>
                </c:pt>
                <c:pt idx="364">
                  <c:v>1.8195451137215586</c:v>
                </c:pt>
                <c:pt idx="365">
                  <c:v>1.8245438640339804</c:v>
                </c:pt>
                <c:pt idx="366">
                  <c:v>1.8295426143464022</c:v>
                </c:pt>
                <c:pt idx="367">
                  <c:v>1.834541364658824</c:v>
                </c:pt>
                <c:pt idx="368">
                  <c:v>1.8395401149712458</c:v>
                </c:pt>
                <c:pt idx="369">
                  <c:v>1.8445388652836676</c:v>
                </c:pt>
                <c:pt idx="370">
                  <c:v>1.8495376155960894</c:v>
                </c:pt>
                <c:pt idx="371">
                  <c:v>1.8545363659085112</c:v>
                </c:pt>
                <c:pt idx="372">
                  <c:v>1.859535116220933</c:v>
                </c:pt>
                <c:pt idx="373">
                  <c:v>1.8645338665333548</c:v>
                </c:pt>
                <c:pt idx="374">
                  <c:v>1.8695326168457767</c:v>
                </c:pt>
                <c:pt idx="375">
                  <c:v>1.8745313671581985</c:v>
                </c:pt>
                <c:pt idx="376">
                  <c:v>1.8795301174706203</c:v>
                </c:pt>
                <c:pt idx="377">
                  <c:v>1.8845288677830421</c:v>
                </c:pt>
                <c:pt idx="378">
                  <c:v>1.8895276180954639</c:v>
                </c:pt>
                <c:pt idx="379">
                  <c:v>1.8945263684078857</c:v>
                </c:pt>
                <c:pt idx="380">
                  <c:v>1.8995251187203075</c:v>
                </c:pt>
                <c:pt idx="381">
                  <c:v>1.9045238690327293</c:v>
                </c:pt>
                <c:pt idx="382">
                  <c:v>1.9095226193451511</c:v>
                </c:pt>
                <c:pt idx="383">
                  <c:v>1.9145213696575729</c:v>
                </c:pt>
                <c:pt idx="384">
                  <c:v>1.9195201199699947</c:v>
                </c:pt>
                <c:pt idx="385">
                  <c:v>1.9245188702824165</c:v>
                </c:pt>
                <c:pt idx="386">
                  <c:v>1.9295176205948383</c:v>
                </c:pt>
                <c:pt idx="387">
                  <c:v>1.9345163709072601</c:v>
                </c:pt>
                <c:pt idx="388">
                  <c:v>1.9395151212196819</c:v>
                </c:pt>
                <c:pt idx="389">
                  <c:v>1.9445138715321038</c:v>
                </c:pt>
                <c:pt idx="390">
                  <c:v>1.9495126218445256</c:v>
                </c:pt>
                <c:pt idx="391">
                  <c:v>1.9545113721569474</c:v>
                </c:pt>
                <c:pt idx="392">
                  <c:v>1.9595101224693692</c:v>
                </c:pt>
                <c:pt idx="393">
                  <c:v>1.964508872781791</c:v>
                </c:pt>
                <c:pt idx="394">
                  <c:v>1.9695076230942128</c:v>
                </c:pt>
                <c:pt idx="395">
                  <c:v>1.9745063734066346</c:v>
                </c:pt>
                <c:pt idx="396">
                  <c:v>1.9795051237190564</c:v>
                </c:pt>
                <c:pt idx="397">
                  <c:v>1.9845038740314782</c:v>
                </c:pt>
                <c:pt idx="398">
                  <c:v>1.9895026243439</c:v>
                </c:pt>
                <c:pt idx="399">
                  <c:v>1.9945013746563218</c:v>
                </c:pt>
                <c:pt idx="400">
                  <c:v>1.9995001249687436</c:v>
                </c:pt>
                <c:pt idx="401">
                  <c:v>2.0044988752811657</c:v>
                </c:pt>
                <c:pt idx="402">
                  <c:v>2.0094976255935877</c:v>
                </c:pt>
                <c:pt idx="403">
                  <c:v>2.0144963759060097</c:v>
                </c:pt>
                <c:pt idx="404">
                  <c:v>2.0194951262184317</c:v>
                </c:pt>
                <c:pt idx="405">
                  <c:v>2.0244938765308538</c:v>
                </c:pt>
                <c:pt idx="406">
                  <c:v>2.0294926268432758</c:v>
                </c:pt>
                <c:pt idx="407">
                  <c:v>2.0344913771556978</c:v>
                </c:pt>
                <c:pt idx="408">
                  <c:v>2.0394901274681199</c:v>
                </c:pt>
                <c:pt idx="409">
                  <c:v>2.0444888777805419</c:v>
                </c:pt>
                <c:pt idx="410">
                  <c:v>2.0494876280929639</c:v>
                </c:pt>
                <c:pt idx="411">
                  <c:v>2.0544863784053859</c:v>
                </c:pt>
                <c:pt idx="412">
                  <c:v>2.059485128717808</c:v>
                </c:pt>
                <c:pt idx="413">
                  <c:v>2.06448387903023</c:v>
                </c:pt>
                <c:pt idx="414">
                  <c:v>2.069482629342652</c:v>
                </c:pt>
                <c:pt idx="415">
                  <c:v>2.0744813796550741</c:v>
                </c:pt>
                <c:pt idx="416">
                  <c:v>2.0794801299674961</c:v>
                </c:pt>
                <c:pt idx="417">
                  <c:v>2.0844788802799181</c:v>
                </c:pt>
                <c:pt idx="418">
                  <c:v>2.0894776305923402</c:v>
                </c:pt>
                <c:pt idx="419">
                  <c:v>2.0944763809047622</c:v>
                </c:pt>
                <c:pt idx="420">
                  <c:v>2.0994751312171842</c:v>
                </c:pt>
                <c:pt idx="421">
                  <c:v>2.1044738815296062</c:v>
                </c:pt>
                <c:pt idx="422">
                  <c:v>2.1094726318420283</c:v>
                </c:pt>
                <c:pt idx="423">
                  <c:v>2.1144713821544503</c:v>
                </c:pt>
                <c:pt idx="424">
                  <c:v>2.1194701324668723</c:v>
                </c:pt>
                <c:pt idx="425">
                  <c:v>2.1244688827792944</c:v>
                </c:pt>
                <c:pt idx="426">
                  <c:v>2.1294676330917164</c:v>
                </c:pt>
                <c:pt idx="427">
                  <c:v>2.1344663834041384</c:v>
                </c:pt>
                <c:pt idx="428">
                  <c:v>2.1394651337165604</c:v>
                </c:pt>
                <c:pt idx="429">
                  <c:v>2.1444638840289825</c:v>
                </c:pt>
                <c:pt idx="430">
                  <c:v>2.1494626343414045</c:v>
                </c:pt>
                <c:pt idx="431">
                  <c:v>2.1544613846538265</c:v>
                </c:pt>
                <c:pt idx="432">
                  <c:v>2.1594601349662486</c:v>
                </c:pt>
                <c:pt idx="433">
                  <c:v>2.1644588852786706</c:v>
                </c:pt>
                <c:pt idx="434">
                  <c:v>2.1694576355910926</c:v>
                </c:pt>
                <c:pt idx="435">
                  <c:v>2.1744563859035146</c:v>
                </c:pt>
                <c:pt idx="436">
                  <c:v>2.1794551362159367</c:v>
                </c:pt>
                <c:pt idx="437">
                  <c:v>2.1844538865283587</c:v>
                </c:pt>
                <c:pt idx="438">
                  <c:v>2.1894526368407807</c:v>
                </c:pt>
                <c:pt idx="439">
                  <c:v>2.1944513871532028</c:v>
                </c:pt>
                <c:pt idx="440">
                  <c:v>2.1994501374656248</c:v>
                </c:pt>
                <c:pt idx="441">
                  <c:v>2.2044488877780468</c:v>
                </c:pt>
                <c:pt idx="442">
                  <c:v>2.2094476380904688</c:v>
                </c:pt>
                <c:pt idx="443">
                  <c:v>2.2144463884028909</c:v>
                </c:pt>
                <c:pt idx="444">
                  <c:v>2.2194451387153129</c:v>
                </c:pt>
                <c:pt idx="445">
                  <c:v>2.2244438890277349</c:v>
                </c:pt>
                <c:pt idx="446">
                  <c:v>2.229442639340157</c:v>
                </c:pt>
                <c:pt idx="447">
                  <c:v>2.234441389652579</c:v>
                </c:pt>
                <c:pt idx="448">
                  <c:v>2.239440139965001</c:v>
                </c:pt>
                <c:pt idx="449">
                  <c:v>2.244438890277423</c:v>
                </c:pt>
                <c:pt idx="450">
                  <c:v>2.2494376405898451</c:v>
                </c:pt>
                <c:pt idx="451">
                  <c:v>2.2544363909022671</c:v>
                </c:pt>
                <c:pt idx="452">
                  <c:v>2.2594351412146891</c:v>
                </c:pt>
                <c:pt idx="453">
                  <c:v>2.2644338915271112</c:v>
                </c:pt>
                <c:pt idx="454">
                  <c:v>2.2694326418395332</c:v>
                </c:pt>
                <c:pt idx="455">
                  <c:v>2.2744313921519552</c:v>
                </c:pt>
                <c:pt idx="456">
                  <c:v>2.2794301424643773</c:v>
                </c:pt>
                <c:pt idx="457">
                  <c:v>2.2844288927767993</c:v>
                </c:pt>
                <c:pt idx="458">
                  <c:v>2.2894276430892213</c:v>
                </c:pt>
                <c:pt idx="459">
                  <c:v>2.2944263934016433</c:v>
                </c:pt>
                <c:pt idx="460">
                  <c:v>2.2994251437140654</c:v>
                </c:pt>
                <c:pt idx="461">
                  <c:v>2.3044238940264874</c:v>
                </c:pt>
                <c:pt idx="462">
                  <c:v>2.3094226443389094</c:v>
                </c:pt>
                <c:pt idx="463">
                  <c:v>2.3144213946513315</c:v>
                </c:pt>
                <c:pt idx="464">
                  <c:v>2.3194201449637535</c:v>
                </c:pt>
                <c:pt idx="465">
                  <c:v>2.3244188952761755</c:v>
                </c:pt>
                <c:pt idx="466">
                  <c:v>2.3294176455885975</c:v>
                </c:pt>
                <c:pt idx="467">
                  <c:v>2.3344163959010196</c:v>
                </c:pt>
                <c:pt idx="468">
                  <c:v>2.3394151462134416</c:v>
                </c:pt>
                <c:pt idx="469">
                  <c:v>2.3444138965258636</c:v>
                </c:pt>
                <c:pt idx="470">
                  <c:v>2.3494126468382857</c:v>
                </c:pt>
                <c:pt idx="471">
                  <c:v>2.3544113971507077</c:v>
                </c:pt>
                <c:pt idx="472">
                  <c:v>2.3594101474631297</c:v>
                </c:pt>
                <c:pt idx="473">
                  <c:v>2.3644088977755517</c:v>
                </c:pt>
                <c:pt idx="474">
                  <c:v>2.3694076480879738</c:v>
                </c:pt>
                <c:pt idx="475">
                  <c:v>2.3744063984003958</c:v>
                </c:pt>
                <c:pt idx="476">
                  <c:v>2.3794051487128178</c:v>
                </c:pt>
                <c:pt idx="477">
                  <c:v>2.3844038990252399</c:v>
                </c:pt>
                <c:pt idx="478">
                  <c:v>2.3894026493376619</c:v>
                </c:pt>
                <c:pt idx="479">
                  <c:v>2.3944013996500839</c:v>
                </c:pt>
                <c:pt idx="480">
                  <c:v>2.3994001499625059</c:v>
                </c:pt>
                <c:pt idx="481">
                  <c:v>2.404398900274928</c:v>
                </c:pt>
                <c:pt idx="482">
                  <c:v>2.40939765058735</c:v>
                </c:pt>
                <c:pt idx="483">
                  <c:v>2.414396400899772</c:v>
                </c:pt>
                <c:pt idx="484">
                  <c:v>2.4193951512121941</c:v>
                </c:pt>
                <c:pt idx="485">
                  <c:v>2.4243939015246161</c:v>
                </c:pt>
                <c:pt idx="486">
                  <c:v>2.4293926518370381</c:v>
                </c:pt>
                <c:pt idx="487">
                  <c:v>2.4343914021494601</c:v>
                </c:pt>
                <c:pt idx="488">
                  <c:v>2.4393901524618822</c:v>
                </c:pt>
                <c:pt idx="489">
                  <c:v>2.4443889027743042</c:v>
                </c:pt>
                <c:pt idx="490">
                  <c:v>2.4493876530867262</c:v>
                </c:pt>
                <c:pt idx="491">
                  <c:v>2.4543864033991483</c:v>
                </c:pt>
                <c:pt idx="492">
                  <c:v>2.4593851537115703</c:v>
                </c:pt>
                <c:pt idx="493">
                  <c:v>2.4643839040239923</c:v>
                </c:pt>
                <c:pt idx="494">
                  <c:v>2.4693826543364144</c:v>
                </c:pt>
                <c:pt idx="495">
                  <c:v>2.4743814046488364</c:v>
                </c:pt>
                <c:pt idx="496">
                  <c:v>2.4793801549612584</c:v>
                </c:pt>
                <c:pt idx="497">
                  <c:v>2.4843789052736804</c:v>
                </c:pt>
                <c:pt idx="498">
                  <c:v>2.4893776555861025</c:v>
                </c:pt>
                <c:pt idx="499">
                  <c:v>2.4943764058985245</c:v>
                </c:pt>
                <c:pt idx="500">
                  <c:v>2.4993751562109465</c:v>
                </c:pt>
                <c:pt idx="501">
                  <c:v>2.5043739065233686</c:v>
                </c:pt>
                <c:pt idx="502">
                  <c:v>2.5093726568357906</c:v>
                </c:pt>
                <c:pt idx="503">
                  <c:v>2.5143714071482126</c:v>
                </c:pt>
                <c:pt idx="504">
                  <c:v>2.5193701574606346</c:v>
                </c:pt>
                <c:pt idx="505">
                  <c:v>2.5243689077730567</c:v>
                </c:pt>
                <c:pt idx="506">
                  <c:v>2.5293676580854787</c:v>
                </c:pt>
                <c:pt idx="507">
                  <c:v>2.5343664083979007</c:v>
                </c:pt>
                <c:pt idx="508">
                  <c:v>2.5393651587103228</c:v>
                </c:pt>
                <c:pt idx="509">
                  <c:v>2.5443639090227448</c:v>
                </c:pt>
                <c:pt idx="510">
                  <c:v>2.5493626593351668</c:v>
                </c:pt>
                <c:pt idx="511">
                  <c:v>2.5543614096475888</c:v>
                </c:pt>
                <c:pt idx="512">
                  <c:v>2.5593601599600109</c:v>
                </c:pt>
                <c:pt idx="513">
                  <c:v>2.5643589102724329</c:v>
                </c:pt>
                <c:pt idx="514">
                  <c:v>2.5693576605848549</c:v>
                </c:pt>
                <c:pt idx="515">
                  <c:v>2.574356410897277</c:v>
                </c:pt>
                <c:pt idx="516">
                  <c:v>2.579355161209699</c:v>
                </c:pt>
                <c:pt idx="517">
                  <c:v>2.584353911522121</c:v>
                </c:pt>
                <c:pt idx="518">
                  <c:v>2.589352661834543</c:v>
                </c:pt>
                <c:pt idx="519">
                  <c:v>2.5943514121469651</c:v>
                </c:pt>
                <c:pt idx="520">
                  <c:v>2.5993501624593871</c:v>
                </c:pt>
                <c:pt idx="521">
                  <c:v>2.6043489127718091</c:v>
                </c:pt>
                <c:pt idx="522">
                  <c:v>2.6093476630842312</c:v>
                </c:pt>
                <c:pt idx="523">
                  <c:v>2.6143464133966532</c:v>
                </c:pt>
                <c:pt idx="524">
                  <c:v>2.6193451637090752</c:v>
                </c:pt>
                <c:pt idx="525">
                  <c:v>2.6243439140214972</c:v>
                </c:pt>
                <c:pt idx="526">
                  <c:v>2.6293426643339193</c:v>
                </c:pt>
                <c:pt idx="527">
                  <c:v>2.6343414146463413</c:v>
                </c:pt>
                <c:pt idx="528">
                  <c:v>2.6393401649587633</c:v>
                </c:pt>
                <c:pt idx="529">
                  <c:v>2.6443389152711854</c:v>
                </c:pt>
                <c:pt idx="530">
                  <c:v>2.6493376655836074</c:v>
                </c:pt>
                <c:pt idx="531">
                  <c:v>2.6543364158960294</c:v>
                </c:pt>
                <c:pt idx="532">
                  <c:v>2.6593351662084515</c:v>
                </c:pt>
                <c:pt idx="533">
                  <c:v>2.6643339165208735</c:v>
                </c:pt>
                <c:pt idx="534">
                  <c:v>2.6693326668332955</c:v>
                </c:pt>
                <c:pt idx="535">
                  <c:v>2.6743314171457175</c:v>
                </c:pt>
                <c:pt idx="536">
                  <c:v>2.6793301674581396</c:v>
                </c:pt>
                <c:pt idx="537">
                  <c:v>2.6843289177705616</c:v>
                </c:pt>
                <c:pt idx="538">
                  <c:v>2.6893276680829836</c:v>
                </c:pt>
                <c:pt idx="539">
                  <c:v>2.6943264183954057</c:v>
                </c:pt>
                <c:pt idx="540">
                  <c:v>2.6993251687078277</c:v>
                </c:pt>
                <c:pt idx="541">
                  <c:v>2.7043239190202497</c:v>
                </c:pt>
                <c:pt idx="542">
                  <c:v>2.7093226693326717</c:v>
                </c:pt>
                <c:pt idx="543">
                  <c:v>2.7143214196450938</c:v>
                </c:pt>
                <c:pt idx="544">
                  <c:v>2.7193201699575158</c:v>
                </c:pt>
                <c:pt idx="545">
                  <c:v>2.7243189202699378</c:v>
                </c:pt>
                <c:pt idx="546">
                  <c:v>2.7293176705823599</c:v>
                </c:pt>
                <c:pt idx="547">
                  <c:v>2.7343164208947819</c:v>
                </c:pt>
                <c:pt idx="548">
                  <c:v>2.7393151712072039</c:v>
                </c:pt>
                <c:pt idx="549">
                  <c:v>2.7443139215196259</c:v>
                </c:pt>
                <c:pt idx="550">
                  <c:v>2.749312671832048</c:v>
                </c:pt>
                <c:pt idx="551">
                  <c:v>2.75431142214447</c:v>
                </c:pt>
                <c:pt idx="552">
                  <c:v>2.759310172456892</c:v>
                </c:pt>
                <c:pt idx="553">
                  <c:v>2.7643089227693141</c:v>
                </c:pt>
                <c:pt idx="554">
                  <c:v>2.7693076730817361</c:v>
                </c:pt>
                <c:pt idx="555">
                  <c:v>2.7743064233941581</c:v>
                </c:pt>
                <c:pt idx="556">
                  <c:v>2.7793051737065801</c:v>
                </c:pt>
                <c:pt idx="557">
                  <c:v>2.7843039240190022</c:v>
                </c:pt>
                <c:pt idx="558">
                  <c:v>2.7893026743314242</c:v>
                </c:pt>
                <c:pt idx="559">
                  <c:v>2.7943014246438462</c:v>
                </c:pt>
                <c:pt idx="560">
                  <c:v>2.7993001749562683</c:v>
                </c:pt>
                <c:pt idx="561">
                  <c:v>2.8042989252686903</c:v>
                </c:pt>
                <c:pt idx="562">
                  <c:v>2.8092976755811123</c:v>
                </c:pt>
                <c:pt idx="563">
                  <c:v>2.8142964258935343</c:v>
                </c:pt>
                <c:pt idx="564">
                  <c:v>2.8192951762059564</c:v>
                </c:pt>
                <c:pt idx="565">
                  <c:v>2.8242939265183784</c:v>
                </c:pt>
                <c:pt idx="566">
                  <c:v>2.8292926768308004</c:v>
                </c:pt>
                <c:pt idx="567">
                  <c:v>2.8342914271432225</c:v>
                </c:pt>
                <c:pt idx="568">
                  <c:v>2.8392901774556445</c:v>
                </c:pt>
                <c:pt idx="569">
                  <c:v>2.8442889277680665</c:v>
                </c:pt>
                <c:pt idx="570">
                  <c:v>2.8492876780804886</c:v>
                </c:pt>
                <c:pt idx="571">
                  <c:v>2.8542864283929106</c:v>
                </c:pt>
                <c:pt idx="572">
                  <c:v>2.8592851787053326</c:v>
                </c:pt>
                <c:pt idx="573">
                  <c:v>2.8642839290177546</c:v>
                </c:pt>
                <c:pt idx="574">
                  <c:v>2.8692826793301767</c:v>
                </c:pt>
                <c:pt idx="575">
                  <c:v>2.8742814296425987</c:v>
                </c:pt>
                <c:pt idx="576">
                  <c:v>2.8792801799550207</c:v>
                </c:pt>
                <c:pt idx="577">
                  <c:v>2.8842789302674428</c:v>
                </c:pt>
                <c:pt idx="578">
                  <c:v>2.8892776805798648</c:v>
                </c:pt>
                <c:pt idx="579">
                  <c:v>2.8942764308922868</c:v>
                </c:pt>
                <c:pt idx="580">
                  <c:v>2.8992751812047088</c:v>
                </c:pt>
                <c:pt idx="581">
                  <c:v>2.9042739315171309</c:v>
                </c:pt>
                <c:pt idx="582">
                  <c:v>2.9092726818295529</c:v>
                </c:pt>
                <c:pt idx="583">
                  <c:v>2.9142714321419749</c:v>
                </c:pt>
                <c:pt idx="584">
                  <c:v>2.919270182454397</c:v>
                </c:pt>
                <c:pt idx="585">
                  <c:v>2.924268932766819</c:v>
                </c:pt>
                <c:pt idx="586">
                  <c:v>2.929267683079241</c:v>
                </c:pt>
                <c:pt idx="587">
                  <c:v>2.934266433391663</c:v>
                </c:pt>
                <c:pt idx="588">
                  <c:v>2.9392651837040851</c:v>
                </c:pt>
                <c:pt idx="589">
                  <c:v>2.9442639340165071</c:v>
                </c:pt>
                <c:pt idx="590">
                  <c:v>2.9492626843289291</c:v>
                </c:pt>
                <c:pt idx="591">
                  <c:v>2.9542614346413512</c:v>
                </c:pt>
                <c:pt idx="592">
                  <c:v>2.9592601849537732</c:v>
                </c:pt>
                <c:pt idx="593">
                  <c:v>2.9642589352661952</c:v>
                </c:pt>
                <c:pt idx="594">
                  <c:v>2.9692576855786172</c:v>
                </c:pt>
                <c:pt idx="595">
                  <c:v>2.9742564358910393</c:v>
                </c:pt>
                <c:pt idx="596">
                  <c:v>2.9792551862034613</c:v>
                </c:pt>
                <c:pt idx="597">
                  <c:v>2.9842539365158833</c:v>
                </c:pt>
                <c:pt idx="598">
                  <c:v>2.9892526868283054</c:v>
                </c:pt>
                <c:pt idx="599">
                  <c:v>2.9942514371407274</c:v>
                </c:pt>
                <c:pt idx="600">
                  <c:v>2.9992501874531494</c:v>
                </c:pt>
                <c:pt idx="601">
                  <c:v>3.0042489377655714</c:v>
                </c:pt>
                <c:pt idx="602">
                  <c:v>3.0092476880779935</c:v>
                </c:pt>
                <c:pt idx="603">
                  <c:v>3.0142464383904155</c:v>
                </c:pt>
                <c:pt idx="604">
                  <c:v>3.0192451887028375</c:v>
                </c:pt>
                <c:pt idx="605">
                  <c:v>3.0242439390152596</c:v>
                </c:pt>
                <c:pt idx="606">
                  <c:v>3.0292426893276816</c:v>
                </c:pt>
                <c:pt idx="607">
                  <c:v>3.0342414396401036</c:v>
                </c:pt>
                <c:pt idx="608">
                  <c:v>3.0392401899525257</c:v>
                </c:pt>
                <c:pt idx="609">
                  <c:v>3.0442389402649477</c:v>
                </c:pt>
                <c:pt idx="610">
                  <c:v>3.0492376905773697</c:v>
                </c:pt>
                <c:pt idx="611">
                  <c:v>3.0542364408897917</c:v>
                </c:pt>
                <c:pt idx="612">
                  <c:v>3.0592351912022138</c:v>
                </c:pt>
                <c:pt idx="613">
                  <c:v>3.0642339415146358</c:v>
                </c:pt>
                <c:pt idx="614">
                  <c:v>3.0692326918270578</c:v>
                </c:pt>
                <c:pt idx="615">
                  <c:v>3.0742314421394799</c:v>
                </c:pt>
                <c:pt idx="616">
                  <c:v>3.0792301924519019</c:v>
                </c:pt>
                <c:pt idx="617">
                  <c:v>3.0842289427643239</c:v>
                </c:pt>
                <c:pt idx="618">
                  <c:v>3.0892276930767459</c:v>
                </c:pt>
                <c:pt idx="619">
                  <c:v>3.094226443389168</c:v>
                </c:pt>
                <c:pt idx="620">
                  <c:v>3.09922519370159</c:v>
                </c:pt>
                <c:pt idx="621">
                  <c:v>3.104223944014012</c:v>
                </c:pt>
                <c:pt idx="622">
                  <c:v>3.1092226943264341</c:v>
                </c:pt>
                <c:pt idx="623">
                  <c:v>3.1142214446388561</c:v>
                </c:pt>
                <c:pt idx="624">
                  <c:v>3.1192201949512781</c:v>
                </c:pt>
                <c:pt idx="625">
                  <c:v>3.1242189452637001</c:v>
                </c:pt>
                <c:pt idx="626">
                  <c:v>3.1292176955761222</c:v>
                </c:pt>
                <c:pt idx="627">
                  <c:v>3.1342164458885442</c:v>
                </c:pt>
                <c:pt idx="628">
                  <c:v>3.1392151962009662</c:v>
                </c:pt>
                <c:pt idx="629">
                  <c:v>3.1442139465133883</c:v>
                </c:pt>
                <c:pt idx="630">
                  <c:v>3.1492126968258103</c:v>
                </c:pt>
                <c:pt idx="631">
                  <c:v>3.1542114471382323</c:v>
                </c:pt>
                <c:pt idx="632">
                  <c:v>3.1592101974506543</c:v>
                </c:pt>
                <c:pt idx="633">
                  <c:v>3.1642089477630764</c:v>
                </c:pt>
                <c:pt idx="634">
                  <c:v>3.1692076980754984</c:v>
                </c:pt>
                <c:pt idx="635">
                  <c:v>3.1742064483879204</c:v>
                </c:pt>
                <c:pt idx="636">
                  <c:v>3.1792051987003425</c:v>
                </c:pt>
                <c:pt idx="637">
                  <c:v>3.1842039490127645</c:v>
                </c:pt>
                <c:pt idx="638">
                  <c:v>3.1892026993251865</c:v>
                </c:pt>
                <c:pt idx="639">
                  <c:v>3.1942014496376085</c:v>
                </c:pt>
                <c:pt idx="640">
                  <c:v>3.1992001999500306</c:v>
                </c:pt>
                <c:pt idx="641">
                  <c:v>3.2041989502624526</c:v>
                </c:pt>
                <c:pt idx="642">
                  <c:v>3.2091977005748746</c:v>
                </c:pt>
                <c:pt idx="643">
                  <c:v>3.2141964508872967</c:v>
                </c:pt>
                <c:pt idx="644">
                  <c:v>3.2191952011997187</c:v>
                </c:pt>
                <c:pt idx="645">
                  <c:v>3.2241939515121407</c:v>
                </c:pt>
                <c:pt idx="646">
                  <c:v>3.2291927018245628</c:v>
                </c:pt>
                <c:pt idx="647">
                  <c:v>3.2341914521369848</c:v>
                </c:pt>
                <c:pt idx="648">
                  <c:v>3.2391902024494068</c:v>
                </c:pt>
                <c:pt idx="649">
                  <c:v>3.2441889527618288</c:v>
                </c:pt>
                <c:pt idx="650">
                  <c:v>3.2491877030742509</c:v>
                </c:pt>
                <c:pt idx="651">
                  <c:v>3.2541864533866729</c:v>
                </c:pt>
                <c:pt idx="652">
                  <c:v>3.2591852036990949</c:v>
                </c:pt>
                <c:pt idx="653">
                  <c:v>3.264183954011517</c:v>
                </c:pt>
                <c:pt idx="654">
                  <c:v>3.269182704323939</c:v>
                </c:pt>
                <c:pt idx="655">
                  <c:v>3.274181454636361</c:v>
                </c:pt>
                <c:pt idx="656">
                  <c:v>3.279180204948783</c:v>
                </c:pt>
                <c:pt idx="657">
                  <c:v>3.2841789552612051</c:v>
                </c:pt>
                <c:pt idx="658">
                  <c:v>3.2891777055736271</c:v>
                </c:pt>
                <c:pt idx="659">
                  <c:v>3.2941764558860491</c:v>
                </c:pt>
                <c:pt idx="660">
                  <c:v>3.2991752061984712</c:v>
                </c:pt>
                <c:pt idx="661">
                  <c:v>3.3041739565108932</c:v>
                </c:pt>
                <c:pt idx="662">
                  <c:v>3.3091727068233152</c:v>
                </c:pt>
                <c:pt idx="663">
                  <c:v>3.3141714571357372</c:v>
                </c:pt>
                <c:pt idx="664">
                  <c:v>3.3191702074481593</c:v>
                </c:pt>
                <c:pt idx="665">
                  <c:v>3.3241689577605813</c:v>
                </c:pt>
                <c:pt idx="666">
                  <c:v>3.3291677080730033</c:v>
                </c:pt>
                <c:pt idx="667">
                  <c:v>3.3341664583854254</c:v>
                </c:pt>
                <c:pt idx="668">
                  <c:v>3.3391652086978474</c:v>
                </c:pt>
                <c:pt idx="669">
                  <c:v>3.3441639590102694</c:v>
                </c:pt>
                <c:pt idx="670">
                  <c:v>3.3491627093226914</c:v>
                </c:pt>
                <c:pt idx="671">
                  <c:v>3.3541614596351135</c:v>
                </c:pt>
                <c:pt idx="672">
                  <c:v>3.3591602099475355</c:v>
                </c:pt>
                <c:pt idx="673">
                  <c:v>3.3641589602599575</c:v>
                </c:pt>
                <c:pt idx="674">
                  <c:v>3.3691577105723796</c:v>
                </c:pt>
                <c:pt idx="675">
                  <c:v>3.3741564608848016</c:v>
                </c:pt>
                <c:pt idx="676">
                  <c:v>3.3791552111972236</c:v>
                </c:pt>
                <c:pt idx="677">
                  <c:v>3.3841539615096456</c:v>
                </c:pt>
                <c:pt idx="678">
                  <c:v>3.3891527118220677</c:v>
                </c:pt>
                <c:pt idx="679">
                  <c:v>3.3941514621344897</c:v>
                </c:pt>
                <c:pt idx="680">
                  <c:v>3.3991502124469117</c:v>
                </c:pt>
                <c:pt idx="681">
                  <c:v>3.4041489627593338</c:v>
                </c:pt>
                <c:pt idx="682">
                  <c:v>3.4091477130717558</c:v>
                </c:pt>
                <c:pt idx="683">
                  <c:v>3.4141464633841778</c:v>
                </c:pt>
                <c:pt idx="684">
                  <c:v>3.4191452136965998</c:v>
                </c:pt>
                <c:pt idx="685">
                  <c:v>3.4241439640090219</c:v>
                </c:pt>
                <c:pt idx="686">
                  <c:v>3.4291427143214439</c:v>
                </c:pt>
                <c:pt idx="687">
                  <c:v>3.4341414646338659</c:v>
                </c:pt>
                <c:pt idx="688">
                  <c:v>3.439140214946288</c:v>
                </c:pt>
                <c:pt idx="689">
                  <c:v>3.44413896525871</c:v>
                </c:pt>
                <c:pt idx="690">
                  <c:v>3.449137715571132</c:v>
                </c:pt>
                <c:pt idx="691">
                  <c:v>3.4541364658835541</c:v>
                </c:pt>
                <c:pt idx="692">
                  <c:v>3.4591352161959761</c:v>
                </c:pt>
                <c:pt idx="693">
                  <c:v>3.4641339665083981</c:v>
                </c:pt>
                <c:pt idx="694">
                  <c:v>3.4691327168208201</c:v>
                </c:pt>
                <c:pt idx="695">
                  <c:v>3.4741314671332422</c:v>
                </c:pt>
                <c:pt idx="696">
                  <c:v>3.4791302174456642</c:v>
                </c:pt>
                <c:pt idx="697">
                  <c:v>3.4841289677580862</c:v>
                </c:pt>
                <c:pt idx="698">
                  <c:v>3.4891277180705083</c:v>
                </c:pt>
                <c:pt idx="699">
                  <c:v>3.4941264683829303</c:v>
                </c:pt>
                <c:pt idx="700">
                  <c:v>3.4991252186953523</c:v>
                </c:pt>
                <c:pt idx="701">
                  <c:v>3.5041239690077743</c:v>
                </c:pt>
                <c:pt idx="702">
                  <c:v>3.5091227193201964</c:v>
                </c:pt>
                <c:pt idx="703">
                  <c:v>3.5141214696326184</c:v>
                </c:pt>
                <c:pt idx="704">
                  <c:v>3.5191202199450404</c:v>
                </c:pt>
                <c:pt idx="705">
                  <c:v>3.5241189702574625</c:v>
                </c:pt>
                <c:pt idx="706">
                  <c:v>3.5291177205698845</c:v>
                </c:pt>
                <c:pt idx="707">
                  <c:v>3.5341164708823065</c:v>
                </c:pt>
                <c:pt idx="708">
                  <c:v>3.5391152211947285</c:v>
                </c:pt>
                <c:pt idx="709">
                  <c:v>3.5441139715071506</c:v>
                </c:pt>
                <c:pt idx="710">
                  <c:v>3.5491127218195726</c:v>
                </c:pt>
                <c:pt idx="711">
                  <c:v>3.5541114721319946</c:v>
                </c:pt>
                <c:pt idx="712">
                  <c:v>3.5591102224444167</c:v>
                </c:pt>
                <c:pt idx="713">
                  <c:v>3.5641089727568387</c:v>
                </c:pt>
                <c:pt idx="714">
                  <c:v>3.5691077230692607</c:v>
                </c:pt>
                <c:pt idx="715">
                  <c:v>3.5741064733816827</c:v>
                </c:pt>
                <c:pt idx="716">
                  <c:v>3.5791052236941048</c:v>
                </c:pt>
                <c:pt idx="717">
                  <c:v>3.5841039740065268</c:v>
                </c:pt>
                <c:pt idx="718">
                  <c:v>3.5891027243189488</c:v>
                </c:pt>
                <c:pt idx="719">
                  <c:v>3.5941014746313709</c:v>
                </c:pt>
                <c:pt idx="720">
                  <c:v>3.5991002249437929</c:v>
                </c:pt>
                <c:pt idx="721">
                  <c:v>3.6040989752562149</c:v>
                </c:pt>
                <c:pt idx="722">
                  <c:v>3.6090977255686369</c:v>
                </c:pt>
                <c:pt idx="723">
                  <c:v>3.614096475881059</c:v>
                </c:pt>
                <c:pt idx="724">
                  <c:v>3.619095226193481</c:v>
                </c:pt>
                <c:pt idx="725">
                  <c:v>3.624093976505903</c:v>
                </c:pt>
                <c:pt idx="726">
                  <c:v>3.6290927268183251</c:v>
                </c:pt>
                <c:pt idx="727">
                  <c:v>3.6340914771307471</c:v>
                </c:pt>
                <c:pt idx="728">
                  <c:v>3.6390902274431691</c:v>
                </c:pt>
                <c:pt idx="729">
                  <c:v>3.6440889777555912</c:v>
                </c:pt>
                <c:pt idx="730">
                  <c:v>3.6490877280680132</c:v>
                </c:pt>
                <c:pt idx="731">
                  <c:v>3.6540864783804352</c:v>
                </c:pt>
                <c:pt idx="732">
                  <c:v>3.6590852286928572</c:v>
                </c:pt>
                <c:pt idx="733">
                  <c:v>3.6640839790052793</c:v>
                </c:pt>
                <c:pt idx="734">
                  <c:v>3.6690827293177013</c:v>
                </c:pt>
                <c:pt idx="735">
                  <c:v>3.6740814796301233</c:v>
                </c:pt>
                <c:pt idx="736">
                  <c:v>3.6790802299425454</c:v>
                </c:pt>
                <c:pt idx="737">
                  <c:v>3.6840789802549674</c:v>
                </c:pt>
                <c:pt idx="738">
                  <c:v>3.6890777305673894</c:v>
                </c:pt>
                <c:pt idx="739">
                  <c:v>3.6940764808798114</c:v>
                </c:pt>
                <c:pt idx="740">
                  <c:v>3.6990752311922335</c:v>
                </c:pt>
                <c:pt idx="741">
                  <c:v>3.7040739815046555</c:v>
                </c:pt>
                <c:pt idx="742">
                  <c:v>3.7090727318170775</c:v>
                </c:pt>
                <c:pt idx="743">
                  <c:v>3.7140714821294996</c:v>
                </c:pt>
                <c:pt idx="744">
                  <c:v>3.7190702324419216</c:v>
                </c:pt>
                <c:pt idx="745">
                  <c:v>3.7240689827543436</c:v>
                </c:pt>
                <c:pt idx="746">
                  <c:v>3.7290677330667656</c:v>
                </c:pt>
                <c:pt idx="747">
                  <c:v>3.7340664833791877</c:v>
                </c:pt>
                <c:pt idx="748">
                  <c:v>3.7390652336916097</c:v>
                </c:pt>
                <c:pt idx="749">
                  <c:v>3.7440639840040317</c:v>
                </c:pt>
                <c:pt idx="750">
                  <c:v>3.7490627343164538</c:v>
                </c:pt>
                <c:pt idx="751">
                  <c:v>3.7540614846288758</c:v>
                </c:pt>
                <c:pt idx="752">
                  <c:v>3.7590602349412978</c:v>
                </c:pt>
                <c:pt idx="753">
                  <c:v>3.7640589852537198</c:v>
                </c:pt>
                <c:pt idx="754">
                  <c:v>3.7690577355661419</c:v>
                </c:pt>
                <c:pt idx="755">
                  <c:v>3.7740564858785639</c:v>
                </c:pt>
                <c:pt idx="756">
                  <c:v>3.7790552361909859</c:v>
                </c:pt>
                <c:pt idx="757">
                  <c:v>3.784053986503408</c:v>
                </c:pt>
                <c:pt idx="758">
                  <c:v>3.78905273681583</c:v>
                </c:pt>
                <c:pt idx="759">
                  <c:v>3.794051487128252</c:v>
                </c:pt>
                <c:pt idx="760">
                  <c:v>3.799050237440674</c:v>
                </c:pt>
                <c:pt idx="761">
                  <c:v>3.8040489877530961</c:v>
                </c:pt>
                <c:pt idx="762">
                  <c:v>3.8090477380655181</c:v>
                </c:pt>
                <c:pt idx="763">
                  <c:v>3.8140464883779401</c:v>
                </c:pt>
                <c:pt idx="764">
                  <c:v>3.8190452386903622</c:v>
                </c:pt>
                <c:pt idx="765">
                  <c:v>3.8240439890027842</c:v>
                </c:pt>
                <c:pt idx="766">
                  <c:v>3.8290427393152062</c:v>
                </c:pt>
                <c:pt idx="767">
                  <c:v>3.8340414896276283</c:v>
                </c:pt>
                <c:pt idx="768">
                  <c:v>3.8390402399400503</c:v>
                </c:pt>
                <c:pt idx="769">
                  <c:v>3.8440389902524723</c:v>
                </c:pt>
                <c:pt idx="770">
                  <c:v>3.8490377405648943</c:v>
                </c:pt>
                <c:pt idx="771">
                  <c:v>3.8540364908773164</c:v>
                </c:pt>
                <c:pt idx="772">
                  <c:v>3.8590352411897384</c:v>
                </c:pt>
                <c:pt idx="773">
                  <c:v>3.8640339915021604</c:v>
                </c:pt>
                <c:pt idx="774">
                  <c:v>3.8690327418145825</c:v>
                </c:pt>
                <c:pt idx="775">
                  <c:v>3.8740314921270045</c:v>
                </c:pt>
                <c:pt idx="776">
                  <c:v>3.8790302424394265</c:v>
                </c:pt>
                <c:pt idx="777">
                  <c:v>3.8840289927518485</c:v>
                </c:pt>
                <c:pt idx="778">
                  <c:v>3.8890277430642706</c:v>
                </c:pt>
                <c:pt idx="779">
                  <c:v>3.8940264933766926</c:v>
                </c:pt>
                <c:pt idx="780">
                  <c:v>3.8990252436891146</c:v>
                </c:pt>
                <c:pt idx="781">
                  <c:v>3.9040239940015367</c:v>
                </c:pt>
                <c:pt idx="782">
                  <c:v>3.9090227443139587</c:v>
                </c:pt>
                <c:pt idx="783">
                  <c:v>3.9140214946263807</c:v>
                </c:pt>
                <c:pt idx="784">
                  <c:v>3.9190202449388027</c:v>
                </c:pt>
                <c:pt idx="785">
                  <c:v>3.9240189952512248</c:v>
                </c:pt>
                <c:pt idx="786">
                  <c:v>3.9290177455636468</c:v>
                </c:pt>
                <c:pt idx="787">
                  <c:v>3.9340164958760688</c:v>
                </c:pt>
                <c:pt idx="788">
                  <c:v>3.9390152461884909</c:v>
                </c:pt>
                <c:pt idx="789">
                  <c:v>3.9440139965009129</c:v>
                </c:pt>
                <c:pt idx="790">
                  <c:v>3.9490127468133349</c:v>
                </c:pt>
                <c:pt idx="791">
                  <c:v>3.9540114971257569</c:v>
                </c:pt>
                <c:pt idx="792">
                  <c:v>3.959010247438179</c:v>
                </c:pt>
                <c:pt idx="793">
                  <c:v>3.964008997750601</c:v>
                </c:pt>
                <c:pt idx="794">
                  <c:v>3.969007748063023</c:v>
                </c:pt>
                <c:pt idx="795">
                  <c:v>3.9740064983754451</c:v>
                </c:pt>
                <c:pt idx="796">
                  <c:v>3.9790052486878671</c:v>
                </c:pt>
                <c:pt idx="797">
                  <c:v>3.9840039990002891</c:v>
                </c:pt>
                <c:pt idx="798">
                  <c:v>3.9890027493127111</c:v>
                </c:pt>
                <c:pt idx="799">
                  <c:v>3.9940014996251332</c:v>
                </c:pt>
                <c:pt idx="800">
                  <c:v>3.9990002499375552</c:v>
                </c:pt>
                <c:pt idx="801">
                  <c:v>4.0039990002499772</c:v>
                </c:pt>
                <c:pt idx="802">
                  <c:v>4.0089977505623988</c:v>
                </c:pt>
                <c:pt idx="803">
                  <c:v>4.0139965008748204</c:v>
                </c:pt>
                <c:pt idx="804">
                  <c:v>4.018995251187242</c:v>
                </c:pt>
                <c:pt idx="805">
                  <c:v>4.0239940014996636</c:v>
                </c:pt>
                <c:pt idx="806">
                  <c:v>4.0289927518120852</c:v>
                </c:pt>
                <c:pt idx="807">
                  <c:v>4.0339915021245067</c:v>
                </c:pt>
                <c:pt idx="808">
                  <c:v>4.0389902524369283</c:v>
                </c:pt>
                <c:pt idx="809">
                  <c:v>4.0439890027493499</c:v>
                </c:pt>
                <c:pt idx="810">
                  <c:v>4.0489877530617715</c:v>
                </c:pt>
                <c:pt idx="811">
                  <c:v>4.0539865033741931</c:v>
                </c:pt>
                <c:pt idx="812">
                  <c:v>4.0589852536866147</c:v>
                </c:pt>
                <c:pt idx="813">
                  <c:v>4.0639840039990363</c:v>
                </c:pt>
                <c:pt idx="814">
                  <c:v>4.0689827543114578</c:v>
                </c:pt>
                <c:pt idx="815">
                  <c:v>4.0739815046238794</c:v>
                </c:pt>
                <c:pt idx="816">
                  <c:v>4.078980254936301</c:v>
                </c:pt>
                <c:pt idx="817">
                  <c:v>4.0839790052487226</c:v>
                </c:pt>
                <c:pt idx="818">
                  <c:v>4.0889777555611442</c:v>
                </c:pt>
                <c:pt idx="819">
                  <c:v>4.0939765058735658</c:v>
                </c:pt>
                <c:pt idx="820">
                  <c:v>4.0989752561859873</c:v>
                </c:pt>
                <c:pt idx="821">
                  <c:v>4.1039740064984089</c:v>
                </c:pt>
                <c:pt idx="822">
                  <c:v>4.1089727568108305</c:v>
                </c:pt>
                <c:pt idx="823">
                  <c:v>4.1139715071232521</c:v>
                </c:pt>
                <c:pt idx="824">
                  <c:v>4.1189702574356737</c:v>
                </c:pt>
                <c:pt idx="825">
                  <c:v>4.1239690077480953</c:v>
                </c:pt>
                <c:pt idx="826">
                  <c:v>4.1289677580605169</c:v>
                </c:pt>
                <c:pt idx="827">
                  <c:v>4.1339665083729384</c:v>
                </c:pt>
                <c:pt idx="828">
                  <c:v>4.13896525868536</c:v>
                </c:pt>
                <c:pt idx="829">
                  <c:v>4.1439640089977816</c:v>
                </c:pt>
                <c:pt idx="830">
                  <c:v>4.1489627593102032</c:v>
                </c:pt>
                <c:pt idx="831">
                  <c:v>4.1539615096226248</c:v>
                </c:pt>
                <c:pt idx="832">
                  <c:v>4.1589602599350464</c:v>
                </c:pt>
                <c:pt idx="833">
                  <c:v>4.163959010247468</c:v>
                </c:pt>
                <c:pt idx="834">
                  <c:v>4.1689577605598895</c:v>
                </c:pt>
                <c:pt idx="835">
                  <c:v>4.1739565108723111</c:v>
                </c:pt>
                <c:pt idx="836">
                  <c:v>4.1789552611847327</c:v>
                </c:pt>
                <c:pt idx="837">
                  <c:v>4.1839540114971543</c:v>
                </c:pt>
                <c:pt idx="838">
                  <c:v>4.1889527618095759</c:v>
                </c:pt>
                <c:pt idx="839">
                  <c:v>4.1939515121219975</c:v>
                </c:pt>
                <c:pt idx="840">
                  <c:v>4.198950262434419</c:v>
                </c:pt>
                <c:pt idx="841">
                  <c:v>4.2039490127468406</c:v>
                </c:pt>
                <c:pt idx="842">
                  <c:v>4.2089477630592622</c:v>
                </c:pt>
                <c:pt idx="843">
                  <c:v>4.2139465133716838</c:v>
                </c:pt>
                <c:pt idx="844">
                  <c:v>4.2189452636841054</c:v>
                </c:pt>
                <c:pt idx="845">
                  <c:v>4.223944013996527</c:v>
                </c:pt>
                <c:pt idx="846">
                  <c:v>4.2289427643089486</c:v>
                </c:pt>
                <c:pt idx="847">
                  <c:v>4.2339415146213701</c:v>
                </c:pt>
                <c:pt idx="848">
                  <c:v>4.2389402649337917</c:v>
                </c:pt>
                <c:pt idx="849">
                  <c:v>4.2439390152462133</c:v>
                </c:pt>
                <c:pt idx="850">
                  <c:v>4.2489377655586349</c:v>
                </c:pt>
                <c:pt idx="851">
                  <c:v>4.2539365158710565</c:v>
                </c:pt>
                <c:pt idx="852">
                  <c:v>4.2589352661834781</c:v>
                </c:pt>
                <c:pt idx="853">
                  <c:v>4.2639340164958996</c:v>
                </c:pt>
                <c:pt idx="854">
                  <c:v>4.2689327668083212</c:v>
                </c:pt>
                <c:pt idx="855">
                  <c:v>4.2739315171207428</c:v>
                </c:pt>
                <c:pt idx="856">
                  <c:v>4.2789302674331644</c:v>
                </c:pt>
                <c:pt idx="857">
                  <c:v>4.283929017745586</c:v>
                </c:pt>
                <c:pt idx="858">
                  <c:v>4.2889277680580076</c:v>
                </c:pt>
                <c:pt idx="859">
                  <c:v>4.2939265183704292</c:v>
                </c:pt>
                <c:pt idx="860">
                  <c:v>4.2989252686828507</c:v>
                </c:pt>
                <c:pt idx="861">
                  <c:v>4.3039240189952723</c:v>
                </c:pt>
                <c:pt idx="862">
                  <c:v>4.3089227693076939</c:v>
                </c:pt>
                <c:pt idx="863">
                  <c:v>4.3139215196201155</c:v>
                </c:pt>
                <c:pt idx="864">
                  <c:v>4.3189202699325371</c:v>
                </c:pt>
                <c:pt idx="865">
                  <c:v>4.3239190202449587</c:v>
                </c:pt>
                <c:pt idx="866">
                  <c:v>4.3289177705573803</c:v>
                </c:pt>
                <c:pt idx="867">
                  <c:v>4.3339165208698018</c:v>
                </c:pt>
                <c:pt idx="868">
                  <c:v>4.3389152711822234</c:v>
                </c:pt>
                <c:pt idx="869">
                  <c:v>4.343914021494645</c:v>
                </c:pt>
                <c:pt idx="870">
                  <c:v>4.3489127718070666</c:v>
                </c:pt>
                <c:pt idx="871">
                  <c:v>4.3539115221194882</c:v>
                </c:pt>
                <c:pt idx="872">
                  <c:v>4.3589102724319098</c:v>
                </c:pt>
                <c:pt idx="873">
                  <c:v>4.3639090227443313</c:v>
                </c:pt>
                <c:pt idx="874">
                  <c:v>4.3689077730567529</c:v>
                </c:pt>
                <c:pt idx="875">
                  <c:v>4.3739065233691745</c:v>
                </c:pt>
                <c:pt idx="876">
                  <c:v>4.3789052736815961</c:v>
                </c:pt>
                <c:pt idx="877">
                  <c:v>4.3839040239940177</c:v>
                </c:pt>
                <c:pt idx="878">
                  <c:v>4.3889027743064393</c:v>
                </c:pt>
                <c:pt idx="879">
                  <c:v>4.3939015246188609</c:v>
                </c:pt>
                <c:pt idx="880">
                  <c:v>4.3989002749312824</c:v>
                </c:pt>
                <c:pt idx="881">
                  <c:v>4.403899025243704</c:v>
                </c:pt>
                <c:pt idx="882">
                  <c:v>4.4088977755561256</c:v>
                </c:pt>
                <c:pt idx="883">
                  <c:v>4.4138965258685472</c:v>
                </c:pt>
                <c:pt idx="884">
                  <c:v>4.4188952761809688</c:v>
                </c:pt>
                <c:pt idx="885">
                  <c:v>4.4238940264933904</c:v>
                </c:pt>
                <c:pt idx="886">
                  <c:v>4.4288927768058119</c:v>
                </c:pt>
                <c:pt idx="887">
                  <c:v>4.4338915271182335</c:v>
                </c:pt>
                <c:pt idx="888">
                  <c:v>4.4388902774306551</c:v>
                </c:pt>
                <c:pt idx="889">
                  <c:v>4.4438890277430767</c:v>
                </c:pt>
                <c:pt idx="890">
                  <c:v>4.4488877780554983</c:v>
                </c:pt>
                <c:pt idx="891">
                  <c:v>4.4538865283679199</c:v>
                </c:pt>
                <c:pt idx="892">
                  <c:v>4.4588852786803415</c:v>
                </c:pt>
                <c:pt idx="893">
                  <c:v>4.463884028992763</c:v>
                </c:pt>
                <c:pt idx="894">
                  <c:v>4.4688827793051846</c:v>
                </c:pt>
                <c:pt idx="895">
                  <c:v>4.4738815296176062</c:v>
                </c:pt>
                <c:pt idx="896">
                  <c:v>4.4788802799300278</c:v>
                </c:pt>
                <c:pt idx="897">
                  <c:v>4.4838790302424494</c:v>
                </c:pt>
                <c:pt idx="898">
                  <c:v>4.488877780554871</c:v>
                </c:pt>
                <c:pt idx="899">
                  <c:v>4.4938765308672926</c:v>
                </c:pt>
                <c:pt idx="900">
                  <c:v>4.4988752811797141</c:v>
                </c:pt>
                <c:pt idx="901">
                  <c:v>4.5038740314921357</c:v>
                </c:pt>
                <c:pt idx="902">
                  <c:v>4.5088727818045573</c:v>
                </c:pt>
                <c:pt idx="903">
                  <c:v>4.5138715321169789</c:v>
                </c:pt>
                <c:pt idx="904">
                  <c:v>4.5188702824294005</c:v>
                </c:pt>
                <c:pt idx="905">
                  <c:v>4.5238690327418221</c:v>
                </c:pt>
                <c:pt idx="906">
                  <c:v>4.5288677830542436</c:v>
                </c:pt>
                <c:pt idx="907">
                  <c:v>4.5338665333666652</c:v>
                </c:pt>
                <c:pt idx="908">
                  <c:v>4.5388652836790868</c:v>
                </c:pt>
                <c:pt idx="909">
                  <c:v>4.5438640339915084</c:v>
                </c:pt>
                <c:pt idx="910">
                  <c:v>4.54886278430393</c:v>
                </c:pt>
                <c:pt idx="911">
                  <c:v>4.5538615346163516</c:v>
                </c:pt>
                <c:pt idx="912">
                  <c:v>4.5588602849287732</c:v>
                </c:pt>
                <c:pt idx="913">
                  <c:v>4.5638590352411947</c:v>
                </c:pt>
                <c:pt idx="914">
                  <c:v>4.5688577855536163</c:v>
                </c:pt>
                <c:pt idx="915">
                  <c:v>4.5738565358660379</c:v>
                </c:pt>
                <c:pt idx="916">
                  <c:v>4.5788552861784595</c:v>
                </c:pt>
                <c:pt idx="917">
                  <c:v>4.5838540364908811</c:v>
                </c:pt>
                <c:pt idx="918">
                  <c:v>4.5888527868033027</c:v>
                </c:pt>
                <c:pt idx="919">
                  <c:v>4.5938515371157242</c:v>
                </c:pt>
                <c:pt idx="920">
                  <c:v>4.5988502874281458</c:v>
                </c:pt>
                <c:pt idx="921">
                  <c:v>4.6038490377405674</c:v>
                </c:pt>
                <c:pt idx="922">
                  <c:v>4.608847788052989</c:v>
                </c:pt>
                <c:pt idx="923">
                  <c:v>4.6138465383654106</c:v>
                </c:pt>
                <c:pt idx="924">
                  <c:v>4.6188452886778322</c:v>
                </c:pt>
                <c:pt idx="925">
                  <c:v>4.6238440389902538</c:v>
                </c:pt>
                <c:pt idx="926">
                  <c:v>4.6288427893026753</c:v>
                </c:pt>
                <c:pt idx="927">
                  <c:v>4.6338415396150969</c:v>
                </c:pt>
                <c:pt idx="928">
                  <c:v>4.6388402899275185</c:v>
                </c:pt>
                <c:pt idx="929">
                  <c:v>4.6438390402399401</c:v>
                </c:pt>
                <c:pt idx="930">
                  <c:v>4.6488377905523617</c:v>
                </c:pt>
                <c:pt idx="931">
                  <c:v>4.6538365408647833</c:v>
                </c:pt>
                <c:pt idx="932">
                  <c:v>4.6588352911772049</c:v>
                </c:pt>
                <c:pt idx="933">
                  <c:v>4.6638340414896264</c:v>
                </c:pt>
                <c:pt idx="934">
                  <c:v>4.668832791802048</c:v>
                </c:pt>
                <c:pt idx="935">
                  <c:v>4.6738315421144696</c:v>
                </c:pt>
                <c:pt idx="936">
                  <c:v>4.6788302924268912</c:v>
                </c:pt>
                <c:pt idx="937">
                  <c:v>4.6838290427393128</c:v>
                </c:pt>
                <c:pt idx="938">
                  <c:v>4.6888277930517344</c:v>
                </c:pt>
                <c:pt idx="939">
                  <c:v>4.6938265433641559</c:v>
                </c:pt>
                <c:pt idx="940">
                  <c:v>4.6988252936765775</c:v>
                </c:pt>
                <c:pt idx="941">
                  <c:v>4.7038240439889991</c:v>
                </c:pt>
                <c:pt idx="942">
                  <c:v>4.7088227943014207</c:v>
                </c:pt>
                <c:pt idx="943">
                  <c:v>4.7138215446138423</c:v>
                </c:pt>
                <c:pt idx="944">
                  <c:v>4.7188202949262639</c:v>
                </c:pt>
                <c:pt idx="945">
                  <c:v>4.7238190452386855</c:v>
                </c:pt>
                <c:pt idx="946">
                  <c:v>4.728817795551107</c:v>
                </c:pt>
                <c:pt idx="947">
                  <c:v>4.7338165458635286</c:v>
                </c:pt>
                <c:pt idx="948">
                  <c:v>4.7388152961759502</c:v>
                </c:pt>
                <c:pt idx="949">
                  <c:v>4.7438140464883718</c:v>
                </c:pt>
                <c:pt idx="950">
                  <c:v>4.7488127968007934</c:v>
                </c:pt>
                <c:pt idx="951">
                  <c:v>4.753811547113215</c:v>
                </c:pt>
                <c:pt idx="952">
                  <c:v>4.7588102974256365</c:v>
                </c:pt>
                <c:pt idx="953">
                  <c:v>4.7638090477380581</c:v>
                </c:pt>
                <c:pt idx="954">
                  <c:v>4.7688077980504797</c:v>
                </c:pt>
                <c:pt idx="955">
                  <c:v>4.7738065483629013</c:v>
                </c:pt>
                <c:pt idx="956">
                  <c:v>4.7788052986753229</c:v>
                </c:pt>
                <c:pt idx="957">
                  <c:v>4.7838040489877445</c:v>
                </c:pt>
                <c:pt idx="958">
                  <c:v>4.7888027993001661</c:v>
                </c:pt>
                <c:pt idx="959">
                  <c:v>4.7938015496125876</c:v>
                </c:pt>
                <c:pt idx="960">
                  <c:v>4.7988002999250092</c:v>
                </c:pt>
                <c:pt idx="961">
                  <c:v>4.8037990502374308</c:v>
                </c:pt>
                <c:pt idx="962">
                  <c:v>4.8087978005498524</c:v>
                </c:pt>
                <c:pt idx="963">
                  <c:v>4.813796550862274</c:v>
                </c:pt>
                <c:pt idx="964">
                  <c:v>4.8187953011746956</c:v>
                </c:pt>
                <c:pt idx="965">
                  <c:v>4.8237940514871172</c:v>
                </c:pt>
                <c:pt idx="966">
                  <c:v>4.8287928017995387</c:v>
                </c:pt>
                <c:pt idx="967">
                  <c:v>4.8337915521119603</c:v>
                </c:pt>
                <c:pt idx="968">
                  <c:v>4.8387903024243819</c:v>
                </c:pt>
                <c:pt idx="969">
                  <c:v>4.8437890527368035</c:v>
                </c:pt>
                <c:pt idx="970">
                  <c:v>4.8487878030492251</c:v>
                </c:pt>
                <c:pt idx="971">
                  <c:v>4.8537865533616467</c:v>
                </c:pt>
                <c:pt idx="972">
                  <c:v>4.8587853036740682</c:v>
                </c:pt>
                <c:pt idx="973">
                  <c:v>4.8637840539864898</c:v>
                </c:pt>
                <c:pt idx="974">
                  <c:v>4.8687828042989114</c:v>
                </c:pt>
                <c:pt idx="975">
                  <c:v>4.873781554611333</c:v>
                </c:pt>
                <c:pt idx="976">
                  <c:v>4.8787803049237546</c:v>
                </c:pt>
                <c:pt idx="977">
                  <c:v>4.8837790552361762</c:v>
                </c:pt>
                <c:pt idx="978">
                  <c:v>4.8887778055485978</c:v>
                </c:pt>
                <c:pt idx="979">
                  <c:v>4.8937765558610193</c:v>
                </c:pt>
                <c:pt idx="980">
                  <c:v>4.8987753061734409</c:v>
                </c:pt>
                <c:pt idx="981">
                  <c:v>4.9037740564858625</c:v>
                </c:pt>
                <c:pt idx="982">
                  <c:v>4.9087728067982841</c:v>
                </c:pt>
                <c:pt idx="983">
                  <c:v>4.9137715571107057</c:v>
                </c:pt>
                <c:pt idx="984">
                  <c:v>4.9187703074231273</c:v>
                </c:pt>
                <c:pt idx="985">
                  <c:v>4.9237690577355488</c:v>
                </c:pt>
                <c:pt idx="986">
                  <c:v>4.9287678080479704</c:v>
                </c:pt>
                <c:pt idx="987">
                  <c:v>4.933766558360392</c:v>
                </c:pt>
                <c:pt idx="988">
                  <c:v>4.9387653086728136</c:v>
                </c:pt>
                <c:pt idx="989">
                  <c:v>4.9437640589852352</c:v>
                </c:pt>
                <c:pt idx="990">
                  <c:v>4.9487628092976568</c:v>
                </c:pt>
                <c:pt idx="991">
                  <c:v>4.9537615596100784</c:v>
                </c:pt>
                <c:pt idx="992">
                  <c:v>4.9587603099224999</c:v>
                </c:pt>
                <c:pt idx="993">
                  <c:v>4.9637590602349215</c:v>
                </c:pt>
                <c:pt idx="994">
                  <c:v>4.9687578105473431</c:v>
                </c:pt>
                <c:pt idx="995">
                  <c:v>4.9737565608597647</c:v>
                </c:pt>
                <c:pt idx="996">
                  <c:v>4.9787553111721863</c:v>
                </c:pt>
                <c:pt idx="997">
                  <c:v>4.9837540614846079</c:v>
                </c:pt>
                <c:pt idx="998">
                  <c:v>4.9887528117970295</c:v>
                </c:pt>
                <c:pt idx="999">
                  <c:v>4.993751562109451</c:v>
                </c:pt>
                <c:pt idx="1000">
                  <c:v>4.9987503124218726</c:v>
                </c:pt>
                <c:pt idx="1001">
                  <c:v>5.0037490627342942</c:v>
                </c:pt>
                <c:pt idx="1002">
                  <c:v>5.0087478130467158</c:v>
                </c:pt>
                <c:pt idx="1003">
                  <c:v>5.0137465633591374</c:v>
                </c:pt>
                <c:pt idx="1004">
                  <c:v>5.018745313671559</c:v>
                </c:pt>
                <c:pt idx="1005">
                  <c:v>5.0237440639839805</c:v>
                </c:pt>
                <c:pt idx="1006">
                  <c:v>5.0287428142964021</c:v>
                </c:pt>
                <c:pt idx="1007">
                  <c:v>5.0337415646088237</c:v>
                </c:pt>
                <c:pt idx="1008">
                  <c:v>5.0387403149212453</c:v>
                </c:pt>
                <c:pt idx="1009">
                  <c:v>5.0437390652336669</c:v>
                </c:pt>
                <c:pt idx="1010">
                  <c:v>5.0487378155460885</c:v>
                </c:pt>
                <c:pt idx="1011">
                  <c:v>5.0537365658585101</c:v>
                </c:pt>
                <c:pt idx="1012">
                  <c:v>5.0587353161709316</c:v>
                </c:pt>
                <c:pt idx="1013">
                  <c:v>5.0637340664833532</c:v>
                </c:pt>
                <c:pt idx="1014">
                  <c:v>5.0687328167957748</c:v>
                </c:pt>
                <c:pt idx="1015">
                  <c:v>5.0737315671081964</c:v>
                </c:pt>
                <c:pt idx="1016">
                  <c:v>5.078730317420618</c:v>
                </c:pt>
                <c:pt idx="1017">
                  <c:v>5.0837290677330396</c:v>
                </c:pt>
                <c:pt idx="1018">
                  <c:v>5.0887278180454611</c:v>
                </c:pt>
                <c:pt idx="1019">
                  <c:v>5.0937265683578827</c:v>
                </c:pt>
                <c:pt idx="1020">
                  <c:v>5.0987253186703043</c:v>
                </c:pt>
                <c:pt idx="1021">
                  <c:v>5.1037240689827259</c:v>
                </c:pt>
                <c:pt idx="1022">
                  <c:v>5.1087228192951475</c:v>
                </c:pt>
                <c:pt idx="1023">
                  <c:v>5.1137215696075691</c:v>
                </c:pt>
                <c:pt idx="1024">
                  <c:v>5.1187203199199907</c:v>
                </c:pt>
                <c:pt idx="1025">
                  <c:v>5.1237190702324122</c:v>
                </c:pt>
                <c:pt idx="1026">
                  <c:v>5.1287178205448338</c:v>
                </c:pt>
                <c:pt idx="1027">
                  <c:v>5.1337165708572554</c:v>
                </c:pt>
                <c:pt idx="1028">
                  <c:v>5.138715321169677</c:v>
                </c:pt>
                <c:pt idx="1029">
                  <c:v>5.1437140714820986</c:v>
                </c:pt>
                <c:pt idx="1030">
                  <c:v>5.1487128217945202</c:v>
                </c:pt>
                <c:pt idx="1031">
                  <c:v>5.1537115721069418</c:v>
                </c:pt>
                <c:pt idx="1032">
                  <c:v>5.1587103224193633</c:v>
                </c:pt>
                <c:pt idx="1033">
                  <c:v>5.1637090727317849</c:v>
                </c:pt>
                <c:pt idx="1034">
                  <c:v>5.1687078230442065</c:v>
                </c:pt>
                <c:pt idx="1035">
                  <c:v>5.1737065733566281</c:v>
                </c:pt>
                <c:pt idx="1036">
                  <c:v>5.1787053236690497</c:v>
                </c:pt>
                <c:pt idx="1037">
                  <c:v>5.1837040739814713</c:v>
                </c:pt>
                <c:pt idx="1038">
                  <c:v>5.1887028242938928</c:v>
                </c:pt>
                <c:pt idx="1039">
                  <c:v>5.1937015746063144</c:v>
                </c:pt>
                <c:pt idx="1040">
                  <c:v>5.198700324918736</c:v>
                </c:pt>
                <c:pt idx="1041">
                  <c:v>5.2036990752311576</c:v>
                </c:pt>
                <c:pt idx="1042">
                  <c:v>5.2086978255435792</c:v>
                </c:pt>
                <c:pt idx="1043">
                  <c:v>5.2136965758560008</c:v>
                </c:pt>
                <c:pt idx="1044">
                  <c:v>5.2186953261684224</c:v>
                </c:pt>
                <c:pt idx="1045">
                  <c:v>5.2236940764808439</c:v>
                </c:pt>
                <c:pt idx="1046">
                  <c:v>5.2286928267932655</c:v>
                </c:pt>
                <c:pt idx="1047">
                  <c:v>5.2336915771056871</c:v>
                </c:pt>
                <c:pt idx="1048">
                  <c:v>5.2386903274181087</c:v>
                </c:pt>
                <c:pt idx="1049">
                  <c:v>5.2436890777305303</c:v>
                </c:pt>
                <c:pt idx="1050">
                  <c:v>5.2486878280429519</c:v>
                </c:pt>
                <c:pt idx="1051">
                  <c:v>5.2536865783553734</c:v>
                </c:pt>
                <c:pt idx="1052">
                  <c:v>5.258685328667795</c:v>
                </c:pt>
                <c:pt idx="1053">
                  <c:v>5.2636840789802166</c:v>
                </c:pt>
                <c:pt idx="1054">
                  <c:v>5.2686828292926382</c:v>
                </c:pt>
                <c:pt idx="1055">
                  <c:v>5.2736815796050598</c:v>
                </c:pt>
                <c:pt idx="1056">
                  <c:v>5.2786803299174814</c:v>
                </c:pt>
                <c:pt idx="1057">
                  <c:v>5.283679080229903</c:v>
                </c:pt>
                <c:pt idx="1058">
                  <c:v>5.2886778305423245</c:v>
                </c:pt>
                <c:pt idx="1059">
                  <c:v>5.2936765808547461</c:v>
                </c:pt>
                <c:pt idx="1060">
                  <c:v>5.2986753311671677</c:v>
                </c:pt>
                <c:pt idx="1061">
                  <c:v>5.3036740814795893</c:v>
                </c:pt>
                <c:pt idx="1062">
                  <c:v>5.3086728317920109</c:v>
                </c:pt>
                <c:pt idx="1063">
                  <c:v>5.3136715821044325</c:v>
                </c:pt>
                <c:pt idx="1064">
                  <c:v>5.3186703324168541</c:v>
                </c:pt>
                <c:pt idx="1065">
                  <c:v>5.3236690827292756</c:v>
                </c:pt>
                <c:pt idx="1066">
                  <c:v>5.3286678330416972</c:v>
                </c:pt>
                <c:pt idx="1067">
                  <c:v>5.3336665833541188</c:v>
                </c:pt>
                <c:pt idx="1068">
                  <c:v>5.3386653336665404</c:v>
                </c:pt>
                <c:pt idx="1069">
                  <c:v>5.343664083978962</c:v>
                </c:pt>
                <c:pt idx="1070">
                  <c:v>5.3486628342913836</c:v>
                </c:pt>
                <c:pt idx="1071">
                  <c:v>5.3536615846038051</c:v>
                </c:pt>
                <c:pt idx="1072">
                  <c:v>5.3586603349162267</c:v>
                </c:pt>
                <c:pt idx="1073">
                  <c:v>5.3636590852286483</c:v>
                </c:pt>
                <c:pt idx="1074">
                  <c:v>5.3686578355410699</c:v>
                </c:pt>
                <c:pt idx="1075">
                  <c:v>5.3736565858534915</c:v>
                </c:pt>
                <c:pt idx="1076">
                  <c:v>5.3786553361659131</c:v>
                </c:pt>
                <c:pt idx="1077">
                  <c:v>5.3836540864783347</c:v>
                </c:pt>
                <c:pt idx="1078">
                  <c:v>5.3886528367907562</c:v>
                </c:pt>
                <c:pt idx="1079">
                  <c:v>5.3936515871031778</c:v>
                </c:pt>
                <c:pt idx="1080">
                  <c:v>5.3986503374155994</c:v>
                </c:pt>
                <c:pt idx="1081">
                  <c:v>5.403649087728021</c:v>
                </c:pt>
                <c:pt idx="1082">
                  <c:v>5.4086478380404426</c:v>
                </c:pt>
                <c:pt idx="1083">
                  <c:v>5.4136465883528642</c:v>
                </c:pt>
                <c:pt idx="1084">
                  <c:v>5.4186453386652857</c:v>
                </c:pt>
                <c:pt idx="1085">
                  <c:v>5.4236440889777073</c:v>
                </c:pt>
                <c:pt idx="1086">
                  <c:v>5.4286428392901289</c:v>
                </c:pt>
                <c:pt idx="1087">
                  <c:v>5.4336415896025505</c:v>
                </c:pt>
                <c:pt idx="1088">
                  <c:v>5.4386403399149721</c:v>
                </c:pt>
                <c:pt idx="1089">
                  <c:v>5.4436390902273937</c:v>
                </c:pt>
                <c:pt idx="1090">
                  <c:v>5.4486378405398153</c:v>
                </c:pt>
                <c:pt idx="1091">
                  <c:v>5.4536365908522368</c:v>
                </c:pt>
                <c:pt idx="1092">
                  <c:v>5.4586353411646584</c:v>
                </c:pt>
                <c:pt idx="1093">
                  <c:v>5.46363409147708</c:v>
                </c:pt>
                <c:pt idx="1094">
                  <c:v>5.4686328417895016</c:v>
                </c:pt>
                <c:pt idx="1095">
                  <c:v>5.4736315921019232</c:v>
                </c:pt>
                <c:pt idx="1096">
                  <c:v>5.4786303424143448</c:v>
                </c:pt>
                <c:pt idx="1097">
                  <c:v>5.4836290927267664</c:v>
                </c:pt>
                <c:pt idx="1098">
                  <c:v>5.4886278430391879</c:v>
                </c:pt>
                <c:pt idx="1099">
                  <c:v>5.4936265933516095</c:v>
                </c:pt>
                <c:pt idx="1100">
                  <c:v>5.4986253436640311</c:v>
                </c:pt>
                <c:pt idx="1101">
                  <c:v>5.5036240939764527</c:v>
                </c:pt>
                <c:pt idx="1102">
                  <c:v>5.5086228442888743</c:v>
                </c:pt>
                <c:pt idx="1103">
                  <c:v>5.5136215946012959</c:v>
                </c:pt>
                <c:pt idx="1104">
                  <c:v>5.5186203449137174</c:v>
                </c:pt>
                <c:pt idx="1105">
                  <c:v>5.523619095226139</c:v>
                </c:pt>
                <c:pt idx="1106">
                  <c:v>5.5286178455385606</c:v>
                </c:pt>
                <c:pt idx="1107">
                  <c:v>5.5336165958509822</c:v>
                </c:pt>
                <c:pt idx="1108">
                  <c:v>5.5386153461634038</c:v>
                </c:pt>
                <c:pt idx="1109">
                  <c:v>5.5436140964758254</c:v>
                </c:pt>
                <c:pt idx="1110">
                  <c:v>5.548612846788247</c:v>
                </c:pt>
                <c:pt idx="1111">
                  <c:v>5.5536115971006685</c:v>
                </c:pt>
                <c:pt idx="1112">
                  <c:v>5.5586103474130901</c:v>
                </c:pt>
                <c:pt idx="1113">
                  <c:v>5.5636090977255117</c:v>
                </c:pt>
                <c:pt idx="1114">
                  <c:v>5.5686078480379333</c:v>
                </c:pt>
                <c:pt idx="1115">
                  <c:v>5.5736065983503549</c:v>
                </c:pt>
                <c:pt idx="1116">
                  <c:v>5.5786053486627765</c:v>
                </c:pt>
                <c:pt idx="1117">
                  <c:v>5.583604098975198</c:v>
                </c:pt>
                <c:pt idx="1118">
                  <c:v>5.5886028492876196</c:v>
                </c:pt>
                <c:pt idx="1119">
                  <c:v>5.5936015996000412</c:v>
                </c:pt>
                <c:pt idx="1120">
                  <c:v>5.5986003499124628</c:v>
                </c:pt>
                <c:pt idx="1121">
                  <c:v>5.6035991002248844</c:v>
                </c:pt>
                <c:pt idx="1122">
                  <c:v>5.608597850537306</c:v>
                </c:pt>
                <c:pt idx="1123">
                  <c:v>5.6135966008497276</c:v>
                </c:pt>
                <c:pt idx="1124">
                  <c:v>5.6185953511621491</c:v>
                </c:pt>
                <c:pt idx="1125">
                  <c:v>5.6235941014745707</c:v>
                </c:pt>
                <c:pt idx="1126">
                  <c:v>5.6285928517869923</c:v>
                </c:pt>
                <c:pt idx="1127">
                  <c:v>5.6335916020994139</c:v>
                </c:pt>
                <c:pt idx="1128">
                  <c:v>5.6385903524118355</c:v>
                </c:pt>
                <c:pt idx="1129">
                  <c:v>5.6435891027242571</c:v>
                </c:pt>
                <c:pt idx="1130">
                  <c:v>5.6485878530366787</c:v>
                </c:pt>
                <c:pt idx="1131">
                  <c:v>5.6535866033491002</c:v>
                </c:pt>
                <c:pt idx="1132">
                  <c:v>5.6585853536615218</c:v>
                </c:pt>
                <c:pt idx="1133">
                  <c:v>5.6635841039739434</c:v>
                </c:pt>
                <c:pt idx="1134">
                  <c:v>5.668582854286365</c:v>
                </c:pt>
                <c:pt idx="1135">
                  <c:v>5.6735816045987866</c:v>
                </c:pt>
                <c:pt idx="1136">
                  <c:v>5.6785803549112082</c:v>
                </c:pt>
                <c:pt idx="1137">
                  <c:v>5.6835791052236297</c:v>
                </c:pt>
                <c:pt idx="1138">
                  <c:v>5.6885778555360513</c:v>
                </c:pt>
                <c:pt idx="1139">
                  <c:v>5.6935766058484729</c:v>
                </c:pt>
                <c:pt idx="1140">
                  <c:v>5.6985753561608945</c:v>
                </c:pt>
                <c:pt idx="1141">
                  <c:v>5.7035741064733161</c:v>
                </c:pt>
                <c:pt idx="1142">
                  <c:v>5.7085728567857377</c:v>
                </c:pt>
                <c:pt idx="1143">
                  <c:v>5.7135716070981593</c:v>
                </c:pt>
                <c:pt idx="1144">
                  <c:v>5.7185703574105808</c:v>
                </c:pt>
                <c:pt idx="1145">
                  <c:v>5.7235691077230024</c:v>
                </c:pt>
                <c:pt idx="1146">
                  <c:v>5.728567858035424</c:v>
                </c:pt>
                <c:pt idx="1147">
                  <c:v>5.7335666083478456</c:v>
                </c:pt>
                <c:pt idx="1148">
                  <c:v>5.7385653586602672</c:v>
                </c:pt>
                <c:pt idx="1149">
                  <c:v>5.7435641089726888</c:v>
                </c:pt>
                <c:pt idx="1150">
                  <c:v>5.7485628592851103</c:v>
                </c:pt>
                <c:pt idx="1151">
                  <c:v>5.7535616095975319</c:v>
                </c:pt>
                <c:pt idx="1152">
                  <c:v>5.7585603599099535</c:v>
                </c:pt>
                <c:pt idx="1153">
                  <c:v>5.7635591102223751</c:v>
                </c:pt>
                <c:pt idx="1154">
                  <c:v>5.7685578605347967</c:v>
                </c:pt>
                <c:pt idx="1155">
                  <c:v>5.7735566108472183</c:v>
                </c:pt>
                <c:pt idx="1156">
                  <c:v>5.7785553611596399</c:v>
                </c:pt>
                <c:pt idx="1157">
                  <c:v>5.7835541114720614</c:v>
                </c:pt>
                <c:pt idx="1158">
                  <c:v>5.788552861784483</c:v>
                </c:pt>
                <c:pt idx="1159">
                  <c:v>5.7935516120969046</c:v>
                </c:pt>
                <c:pt idx="1160">
                  <c:v>5.7985503624093262</c:v>
                </c:pt>
                <c:pt idx="1161">
                  <c:v>5.8035491127217478</c:v>
                </c:pt>
                <c:pt idx="1162">
                  <c:v>5.8085478630341694</c:v>
                </c:pt>
                <c:pt idx="1163">
                  <c:v>5.813546613346591</c:v>
                </c:pt>
                <c:pt idx="1164">
                  <c:v>5.8185453636590125</c:v>
                </c:pt>
                <c:pt idx="1165">
                  <c:v>5.8235441139714341</c:v>
                </c:pt>
                <c:pt idx="1166">
                  <c:v>5.8285428642838557</c:v>
                </c:pt>
                <c:pt idx="1167">
                  <c:v>5.8335416145962773</c:v>
                </c:pt>
                <c:pt idx="1168">
                  <c:v>5.8385403649086989</c:v>
                </c:pt>
                <c:pt idx="1169">
                  <c:v>5.8435391152211205</c:v>
                </c:pt>
                <c:pt idx="1170">
                  <c:v>5.848537865533542</c:v>
                </c:pt>
                <c:pt idx="1171">
                  <c:v>5.8535366158459636</c:v>
                </c:pt>
                <c:pt idx="1172">
                  <c:v>5.8585353661583852</c:v>
                </c:pt>
                <c:pt idx="1173">
                  <c:v>5.8635341164708068</c:v>
                </c:pt>
                <c:pt idx="1174">
                  <c:v>5.8685328667832284</c:v>
                </c:pt>
                <c:pt idx="1175">
                  <c:v>5.87353161709565</c:v>
                </c:pt>
                <c:pt idx="1176">
                  <c:v>5.8785303674080716</c:v>
                </c:pt>
                <c:pt idx="1177">
                  <c:v>5.8835291177204931</c:v>
                </c:pt>
                <c:pt idx="1178">
                  <c:v>5.8885278680329147</c:v>
                </c:pt>
                <c:pt idx="1179">
                  <c:v>5.8935266183453363</c:v>
                </c:pt>
                <c:pt idx="1180">
                  <c:v>5.8985253686577579</c:v>
                </c:pt>
                <c:pt idx="1181">
                  <c:v>5.9035241189701795</c:v>
                </c:pt>
                <c:pt idx="1182">
                  <c:v>5.9085228692826011</c:v>
                </c:pt>
                <c:pt idx="1183">
                  <c:v>5.9135216195950226</c:v>
                </c:pt>
                <c:pt idx="1184">
                  <c:v>5.9185203699074442</c:v>
                </c:pt>
                <c:pt idx="1185">
                  <c:v>5.9235191202198658</c:v>
                </c:pt>
                <c:pt idx="1186">
                  <c:v>5.9285178705322874</c:v>
                </c:pt>
                <c:pt idx="1187">
                  <c:v>5.933516620844709</c:v>
                </c:pt>
                <c:pt idx="1188">
                  <c:v>5.9385153711571306</c:v>
                </c:pt>
                <c:pt idx="1189">
                  <c:v>5.9435141214695522</c:v>
                </c:pt>
                <c:pt idx="1190">
                  <c:v>5.9485128717819737</c:v>
                </c:pt>
                <c:pt idx="1191">
                  <c:v>5.9535116220943953</c:v>
                </c:pt>
                <c:pt idx="1192">
                  <c:v>5.9585103724068169</c:v>
                </c:pt>
                <c:pt idx="1193">
                  <c:v>5.9635091227192385</c:v>
                </c:pt>
                <c:pt idx="1194">
                  <c:v>5.9685078730316601</c:v>
                </c:pt>
                <c:pt idx="1195">
                  <c:v>5.9735066233440817</c:v>
                </c:pt>
                <c:pt idx="1196">
                  <c:v>5.9785053736565033</c:v>
                </c:pt>
                <c:pt idx="1197">
                  <c:v>5.9835041239689248</c:v>
                </c:pt>
                <c:pt idx="1198">
                  <c:v>5.9885028742813464</c:v>
                </c:pt>
                <c:pt idx="1199">
                  <c:v>5.993501624593768</c:v>
                </c:pt>
                <c:pt idx="1200">
                  <c:v>5.9985003749061896</c:v>
                </c:pt>
                <c:pt idx="1201">
                  <c:v>6.0034991252186112</c:v>
                </c:pt>
                <c:pt idx="1202">
                  <c:v>6.0084978755310328</c:v>
                </c:pt>
                <c:pt idx="1203">
                  <c:v>6.0134966258434543</c:v>
                </c:pt>
                <c:pt idx="1204">
                  <c:v>6.0184953761558759</c:v>
                </c:pt>
                <c:pt idx="1205">
                  <c:v>6.0234941264682975</c:v>
                </c:pt>
                <c:pt idx="1206">
                  <c:v>6.0284928767807191</c:v>
                </c:pt>
                <c:pt idx="1207">
                  <c:v>6.0334916270931407</c:v>
                </c:pt>
                <c:pt idx="1208">
                  <c:v>6.0384903774055623</c:v>
                </c:pt>
                <c:pt idx="1209">
                  <c:v>6.0434891277179839</c:v>
                </c:pt>
                <c:pt idx="1210">
                  <c:v>6.0484878780304054</c:v>
                </c:pt>
                <c:pt idx="1211">
                  <c:v>6.053486628342827</c:v>
                </c:pt>
                <c:pt idx="1212">
                  <c:v>6.0584853786552486</c:v>
                </c:pt>
                <c:pt idx="1213">
                  <c:v>6.0634841289676702</c:v>
                </c:pt>
                <c:pt idx="1214">
                  <c:v>6.0684828792800918</c:v>
                </c:pt>
                <c:pt idx="1215">
                  <c:v>6.0734816295925134</c:v>
                </c:pt>
                <c:pt idx="1216">
                  <c:v>6.0784803799049349</c:v>
                </c:pt>
                <c:pt idx="1217">
                  <c:v>6.0834791302173565</c:v>
                </c:pt>
                <c:pt idx="1218">
                  <c:v>6.0884778805297781</c:v>
                </c:pt>
                <c:pt idx="1219">
                  <c:v>6.0934766308421997</c:v>
                </c:pt>
                <c:pt idx="1220">
                  <c:v>6.0984753811546213</c:v>
                </c:pt>
                <c:pt idx="1221">
                  <c:v>6.1034741314670429</c:v>
                </c:pt>
                <c:pt idx="1222">
                  <c:v>6.1084728817794645</c:v>
                </c:pt>
                <c:pt idx="1223">
                  <c:v>6.113471632091886</c:v>
                </c:pt>
                <c:pt idx="1224">
                  <c:v>6.1184703824043076</c:v>
                </c:pt>
                <c:pt idx="1225">
                  <c:v>6.1234691327167292</c:v>
                </c:pt>
                <c:pt idx="1226">
                  <c:v>6.1284678830291508</c:v>
                </c:pt>
                <c:pt idx="1227">
                  <c:v>6.1334666333415724</c:v>
                </c:pt>
                <c:pt idx="1228">
                  <c:v>6.138465383653994</c:v>
                </c:pt>
                <c:pt idx="1229">
                  <c:v>6.1434641339664156</c:v>
                </c:pt>
                <c:pt idx="1230">
                  <c:v>6.1484628842788371</c:v>
                </c:pt>
                <c:pt idx="1231">
                  <c:v>6.1534616345912587</c:v>
                </c:pt>
                <c:pt idx="1232">
                  <c:v>6.1584603849036803</c:v>
                </c:pt>
                <c:pt idx="1233">
                  <c:v>6.1634591352161019</c:v>
                </c:pt>
                <c:pt idx="1234">
                  <c:v>6.1684578855285235</c:v>
                </c:pt>
                <c:pt idx="1235">
                  <c:v>6.1734566358409451</c:v>
                </c:pt>
                <c:pt idx="1236">
                  <c:v>6.1784553861533666</c:v>
                </c:pt>
                <c:pt idx="1237">
                  <c:v>6.1834541364657882</c:v>
                </c:pt>
                <c:pt idx="1238">
                  <c:v>6.1884528867782098</c:v>
                </c:pt>
                <c:pt idx="1239">
                  <c:v>6.1934516370906314</c:v>
                </c:pt>
                <c:pt idx="1240">
                  <c:v>6.198450387403053</c:v>
                </c:pt>
                <c:pt idx="1241">
                  <c:v>6.2034491377154746</c:v>
                </c:pt>
                <c:pt idx="1242">
                  <c:v>6.2084478880278962</c:v>
                </c:pt>
                <c:pt idx="1243">
                  <c:v>6.2134466383403177</c:v>
                </c:pt>
                <c:pt idx="1244">
                  <c:v>6.2184453886527393</c:v>
                </c:pt>
                <c:pt idx="1245">
                  <c:v>6.2234441389651609</c:v>
                </c:pt>
                <c:pt idx="1246">
                  <c:v>6.2284428892775825</c:v>
                </c:pt>
                <c:pt idx="1247">
                  <c:v>6.2334416395900041</c:v>
                </c:pt>
                <c:pt idx="1248">
                  <c:v>6.2384403899024257</c:v>
                </c:pt>
                <c:pt idx="1249">
                  <c:v>6.2434391402148472</c:v>
                </c:pt>
                <c:pt idx="1250">
                  <c:v>6.2484378905272688</c:v>
                </c:pt>
                <c:pt idx="1251">
                  <c:v>6.2534366408396904</c:v>
                </c:pt>
                <c:pt idx="1252">
                  <c:v>6.258435391152112</c:v>
                </c:pt>
                <c:pt idx="1253">
                  <c:v>6.2634341414645336</c:v>
                </c:pt>
                <c:pt idx="1254">
                  <c:v>6.2684328917769552</c:v>
                </c:pt>
                <c:pt idx="1255">
                  <c:v>6.2734316420893768</c:v>
                </c:pt>
                <c:pt idx="1256">
                  <c:v>6.2784303924017983</c:v>
                </c:pt>
                <c:pt idx="1257">
                  <c:v>6.2834291427142199</c:v>
                </c:pt>
                <c:pt idx="1258">
                  <c:v>6.2884278930266415</c:v>
                </c:pt>
                <c:pt idx="1259">
                  <c:v>6.2934266433390631</c:v>
                </c:pt>
                <c:pt idx="1260">
                  <c:v>6.2984253936514847</c:v>
                </c:pt>
                <c:pt idx="1261">
                  <c:v>6.3034241439639063</c:v>
                </c:pt>
                <c:pt idx="1262">
                  <c:v>6.3084228942763279</c:v>
                </c:pt>
                <c:pt idx="1263">
                  <c:v>6.3134216445887494</c:v>
                </c:pt>
                <c:pt idx="1264">
                  <c:v>6.318420394901171</c:v>
                </c:pt>
                <c:pt idx="1265">
                  <c:v>6.3234191452135926</c:v>
                </c:pt>
                <c:pt idx="1266">
                  <c:v>6.3284178955260142</c:v>
                </c:pt>
                <c:pt idx="1267">
                  <c:v>6.3334166458384358</c:v>
                </c:pt>
                <c:pt idx="1268">
                  <c:v>6.3384153961508574</c:v>
                </c:pt>
                <c:pt idx="1269">
                  <c:v>6.3434141464632789</c:v>
                </c:pt>
                <c:pt idx="1270">
                  <c:v>6.3484128967757005</c:v>
                </c:pt>
                <c:pt idx="1271">
                  <c:v>6.3534116470881221</c:v>
                </c:pt>
                <c:pt idx="1272">
                  <c:v>6.3584103974005437</c:v>
                </c:pt>
                <c:pt idx="1273">
                  <c:v>6.3634091477129653</c:v>
                </c:pt>
                <c:pt idx="1274">
                  <c:v>6.3684078980253869</c:v>
                </c:pt>
                <c:pt idx="1275">
                  <c:v>6.3734066483378085</c:v>
                </c:pt>
                <c:pt idx="1276">
                  <c:v>6.37840539865023</c:v>
                </c:pt>
                <c:pt idx="1277">
                  <c:v>6.3834041489626516</c:v>
                </c:pt>
                <c:pt idx="1278">
                  <c:v>6.3884028992750732</c:v>
                </c:pt>
                <c:pt idx="1279">
                  <c:v>6.3934016495874948</c:v>
                </c:pt>
                <c:pt idx="1280">
                  <c:v>6.3984003998999164</c:v>
                </c:pt>
                <c:pt idx="1281">
                  <c:v>6.403399150212338</c:v>
                </c:pt>
                <c:pt idx="1282">
                  <c:v>6.4083979005247595</c:v>
                </c:pt>
                <c:pt idx="1283">
                  <c:v>6.4133966508371811</c:v>
                </c:pt>
                <c:pt idx="1284">
                  <c:v>6.4183954011496027</c:v>
                </c:pt>
                <c:pt idx="1285">
                  <c:v>6.4233941514620243</c:v>
                </c:pt>
                <c:pt idx="1286">
                  <c:v>6.4283929017744459</c:v>
                </c:pt>
                <c:pt idx="1287">
                  <c:v>6.4333916520868675</c:v>
                </c:pt>
                <c:pt idx="1288">
                  <c:v>6.4383904023992891</c:v>
                </c:pt>
                <c:pt idx="1289">
                  <c:v>6.4433891527117106</c:v>
                </c:pt>
                <c:pt idx="1290">
                  <c:v>6.4483879030241322</c:v>
                </c:pt>
                <c:pt idx="1291">
                  <c:v>6.4533866533365538</c:v>
                </c:pt>
                <c:pt idx="1292">
                  <c:v>6.4583854036489754</c:v>
                </c:pt>
                <c:pt idx="1293">
                  <c:v>6.463384153961397</c:v>
                </c:pt>
                <c:pt idx="1294">
                  <c:v>6.4683829042738186</c:v>
                </c:pt>
                <c:pt idx="1295">
                  <c:v>6.4733816545862402</c:v>
                </c:pt>
                <c:pt idx="1296">
                  <c:v>6.4783804048986617</c:v>
                </c:pt>
                <c:pt idx="1297">
                  <c:v>6.4833791552110833</c:v>
                </c:pt>
                <c:pt idx="1298">
                  <c:v>6.4883779055235049</c:v>
                </c:pt>
                <c:pt idx="1299">
                  <c:v>6.4933766558359265</c:v>
                </c:pt>
                <c:pt idx="1300">
                  <c:v>6.4983754061483481</c:v>
                </c:pt>
                <c:pt idx="1301">
                  <c:v>6.5033741564607697</c:v>
                </c:pt>
                <c:pt idx="1302">
                  <c:v>6.5083729067731912</c:v>
                </c:pt>
                <c:pt idx="1303">
                  <c:v>6.5133716570856128</c:v>
                </c:pt>
                <c:pt idx="1304">
                  <c:v>6.5183704073980344</c:v>
                </c:pt>
                <c:pt idx="1305">
                  <c:v>6.523369157710456</c:v>
                </c:pt>
                <c:pt idx="1306">
                  <c:v>6.5283679080228776</c:v>
                </c:pt>
                <c:pt idx="1307">
                  <c:v>6.5333666583352992</c:v>
                </c:pt>
                <c:pt idx="1308">
                  <c:v>6.5383654086477208</c:v>
                </c:pt>
                <c:pt idx="1309">
                  <c:v>6.5433641589601423</c:v>
                </c:pt>
                <c:pt idx="1310">
                  <c:v>6.5483629092725639</c:v>
                </c:pt>
                <c:pt idx="1311">
                  <c:v>6.5533616595849855</c:v>
                </c:pt>
                <c:pt idx="1312">
                  <c:v>6.5583604098974071</c:v>
                </c:pt>
                <c:pt idx="1313">
                  <c:v>6.5633591602098287</c:v>
                </c:pt>
                <c:pt idx="1314">
                  <c:v>6.5683579105222503</c:v>
                </c:pt>
                <c:pt idx="1315">
                  <c:v>6.5733566608346718</c:v>
                </c:pt>
                <c:pt idx="1316">
                  <c:v>6.5783554111470934</c:v>
                </c:pt>
                <c:pt idx="1317">
                  <c:v>6.583354161459515</c:v>
                </c:pt>
                <c:pt idx="1318">
                  <c:v>6.5883529117719366</c:v>
                </c:pt>
                <c:pt idx="1319">
                  <c:v>6.5933516620843582</c:v>
                </c:pt>
                <c:pt idx="1320">
                  <c:v>6.5983504123967798</c:v>
                </c:pt>
                <c:pt idx="1321">
                  <c:v>6.6033491627092014</c:v>
                </c:pt>
                <c:pt idx="1322">
                  <c:v>6.6083479130216229</c:v>
                </c:pt>
                <c:pt idx="1323">
                  <c:v>6.6133466633340445</c:v>
                </c:pt>
                <c:pt idx="1324">
                  <c:v>6.6183454136464661</c:v>
                </c:pt>
                <c:pt idx="1325">
                  <c:v>6.6233441639588877</c:v>
                </c:pt>
                <c:pt idx="1326">
                  <c:v>6.6283429142713093</c:v>
                </c:pt>
                <c:pt idx="1327">
                  <c:v>6.6333416645837309</c:v>
                </c:pt>
                <c:pt idx="1328">
                  <c:v>6.6383404148961525</c:v>
                </c:pt>
                <c:pt idx="1329">
                  <c:v>6.643339165208574</c:v>
                </c:pt>
                <c:pt idx="1330">
                  <c:v>6.6483379155209956</c:v>
                </c:pt>
                <c:pt idx="1331">
                  <c:v>6.6533366658334172</c:v>
                </c:pt>
                <c:pt idx="1332">
                  <c:v>6.6583354161458388</c:v>
                </c:pt>
                <c:pt idx="1333">
                  <c:v>6.6633341664582604</c:v>
                </c:pt>
                <c:pt idx="1334">
                  <c:v>6.668332916770682</c:v>
                </c:pt>
                <c:pt idx="1335">
                  <c:v>6.6733316670831035</c:v>
                </c:pt>
                <c:pt idx="1336">
                  <c:v>6.6783304173955251</c:v>
                </c:pt>
                <c:pt idx="1337">
                  <c:v>6.6833291677079467</c:v>
                </c:pt>
                <c:pt idx="1338">
                  <c:v>6.6883279180203683</c:v>
                </c:pt>
                <c:pt idx="1339">
                  <c:v>6.6933266683327899</c:v>
                </c:pt>
                <c:pt idx="1340">
                  <c:v>6.6983254186452115</c:v>
                </c:pt>
                <c:pt idx="1341">
                  <c:v>6.7033241689576331</c:v>
                </c:pt>
                <c:pt idx="1342">
                  <c:v>6.7083229192700546</c:v>
                </c:pt>
                <c:pt idx="1343">
                  <c:v>6.7133216695824762</c:v>
                </c:pt>
                <c:pt idx="1344">
                  <c:v>6.7183204198948978</c:v>
                </c:pt>
                <c:pt idx="1345">
                  <c:v>6.7233191702073194</c:v>
                </c:pt>
                <c:pt idx="1346">
                  <c:v>6.728317920519741</c:v>
                </c:pt>
                <c:pt idx="1347">
                  <c:v>6.7333166708321626</c:v>
                </c:pt>
                <c:pt idx="1348">
                  <c:v>6.7383154211445841</c:v>
                </c:pt>
                <c:pt idx="1349">
                  <c:v>6.7433141714570057</c:v>
                </c:pt>
                <c:pt idx="1350">
                  <c:v>6.7483129217694273</c:v>
                </c:pt>
                <c:pt idx="1351">
                  <c:v>6.7533116720818489</c:v>
                </c:pt>
                <c:pt idx="1352">
                  <c:v>6.7583104223942705</c:v>
                </c:pt>
                <c:pt idx="1353">
                  <c:v>6.7633091727066921</c:v>
                </c:pt>
                <c:pt idx="1354">
                  <c:v>6.7683079230191137</c:v>
                </c:pt>
                <c:pt idx="1355">
                  <c:v>6.7733066733315352</c:v>
                </c:pt>
                <c:pt idx="1356">
                  <c:v>6.7783054236439568</c:v>
                </c:pt>
                <c:pt idx="1357">
                  <c:v>6.7833041739563784</c:v>
                </c:pt>
                <c:pt idx="1358">
                  <c:v>6.7883029242688</c:v>
                </c:pt>
                <c:pt idx="1359">
                  <c:v>6.7933016745812216</c:v>
                </c:pt>
                <c:pt idx="1360">
                  <c:v>6.7983004248936432</c:v>
                </c:pt>
                <c:pt idx="1361">
                  <c:v>6.8032991752060648</c:v>
                </c:pt>
                <c:pt idx="1362">
                  <c:v>6.8082979255184863</c:v>
                </c:pt>
                <c:pt idx="1363">
                  <c:v>6.8132966758309079</c:v>
                </c:pt>
                <c:pt idx="1364">
                  <c:v>6.8182954261433295</c:v>
                </c:pt>
                <c:pt idx="1365">
                  <c:v>6.8232941764557511</c:v>
                </c:pt>
                <c:pt idx="1366">
                  <c:v>6.8282929267681727</c:v>
                </c:pt>
                <c:pt idx="1367">
                  <c:v>6.8332916770805943</c:v>
                </c:pt>
                <c:pt idx="1368">
                  <c:v>6.8382904273930158</c:v>
                </c:pt>
                <c:pt idx="1369">
                  <c:v>6.8432891777054374</c:v>
                </c:pt>
                <c:pt idx="1370">
                  <c:v>6.848287928017859</c:v>
                </c:pt>
                <c:pt idx="1371">
                  <c:v>6.8532866783302806</c:v>
                </c:pt>
                <c:pt idx="1372">
                  <c:v>6.8582854286427022</c:v>
                </c:pt>
                <c:pt idx="1373">
                  <c:v>6.8632841789551238</c:v>
                </c:pt>
                <c:pt idx="1374">
                  <c:v>6.8682829292675454</c:v>
                </c:pt>
                <c:pt idx="1375">
                  <c:v>6.8732816795799669</c:v>
                </c:pt>
                <c:pt idx="1376">
                  <c:v>6.8782804298923885</c:v>
                </c:pt>
                <c:pt idx="1377">
                  <c:v>6.8832791802048101</c:v>
                </c:pt>
                <c:pt idx="1378">
                  <c:v>6.8882779305172317</c:v>
                </c:pt>
                <c:pt idx="1379">
                  <c:v>6.8932766808296533</c:v>
                </c:pt>
                <c:pt idx="1380">
                  <c:v>6.8982754311420749</c:v>
                </c:pt>
                <c:pt idx="1381">
                  <c:v>6.9032741814544964</c:v>
                </c:pt>
                <c:pt idx="1382">
                  <c:v>6.908272931766918</c:v>
                </c:pt>
                <c:pt idx="1383">
                  <c:v>6.9132716820793396</c:v>
                </c:pt>
                <c:pt idx="1384">
                  <c:v>6.9182704323917612</c:v>
                </c:pt>
                <c:pt idx="1385">
                  <c:v>6.9232691827041828</c:v>
                </c:pt>
                <c:pt idx="1386">
                  <c:v>6.9282679330166044</c:v>
                </c:pt>
                <c:pt idx="1387">
                  <c:v>6.933266683329026</c:v>
                </c:pt>
                <c:pt idx="1388">
                  <c:v>6.9382654336414475</c:v>
                </c:pt>
                <c:pt idx="1389">
                  <c:v>6.9432641839538691</c:v>
                </c:pt>
                <c:pt idx="1390">
                  <c:v>6.9482629342662907</c:v>
                </c:pt>
                <c:pt idx="1391">
                  <c:v>6.9532616845787123</c:v>
                </c:pt>
                <c:pt idx="1392">
                  <c:v>6.9582604348911339</c:v>
                </c:pt>
                <c:pt idx="1393">
                  <c:v>6.9632591852035555</c:v>
                </c:pt>
                <c:pt idx="1394">
                  <c:v>6.9682579355159771</c:v>
                </c:pt>
                <c:pt idx="1395">
                  <c:v>6.9732566858283986</c:v>
                </c:pt>
                <c:pt idx="1396">
                  <c:v>6.9782554361408202</c:v>
                </c:pt>
                <c:pt idx="1397">
                  <c:v>6.9832541864532418</c:v>
                </c:pt>
                <c:pt idx="1398">
                  <c:v>6.9882529367656634</c:v>
                </c:pt>
                <c:pt idx="1399">
                  <c:v>6.993251687078085</c:v>
                </c:pt>
                <c:pt idx="1400">
                  <c:v>6.9982504373905066</c:v>
                </c:pt>
                <c:pt idx="1401">
                  <c:v>7.0032491877029281</c:v>
                </c:pt>
                <c:pt idx="1402">
                  <c:v>7.0082479380153497</c:v>
                </c:pt>
                <c:pt idx="1403">
                  <c:v>7.0132466883277713</c:v>
                </c:pt>
                <c:pt idx="1404">
                  <c:v>7.0182454386401929</c:v>
                </c:pt>
                <c:pt idx="1405">
                  <c:v>7.0232441889526145</c:v>
                </c:pt>
                <c:pt idx="1406">
                  <c:v>7.0282429392650361</c:v>
                </c:pt>
                <c:pt idx="1407">
                  <c:v>7.0332416895774577</c:v>
                </c:pt>
                <c:pt idx="1408">
                  <c:v>7.0382404398898792</c:v>
                </c:pt>
                <c:pt idx="1409">
                  <c:v>7.0432391902023008</c:v>
                </c:pt>
                <c:pt idx="1410">
                  <c:v>7.0482379405147224</c:v>
                </c:pt>
                <c:pt idx="1411">
                  <c:v>7.053236690827144</c:v>
                </c:pt>
                <c:pt idx="1412">
                  <c:v>7.0582354411395656</c:v>
                </c:pt>
                <c:pt idx="1413">
                  <c:v>7.0632341914519872</c:v>
                </c:pt>
                <c:pt idx="1414">
                  <c:v>7.0682329417644087</c:v>
                </c:pt>
                <c:pt idx="1415">
                  <c:v>7.0732316920768303</c:v>
                </c:pt>
                <c:pt idx="1416">
                  <c:v>7.0782304423892519</c:v>
                </c:pt>
                <c:pt idx="1417">
                  <c:v>7.0832291927016735</c:v>
                </c:pt>
                <c:pt idx="1418">
                  <c:v>7.0882279430140951</c:v>
                </c:pt>
                <c:pt idx="1419">
                  <c:v>7.0932266933265167</c:v>
                </c:pt>
                <c:pt idx="1420">
                  <c:v>7.0982254436389383</c:v>
                </c:pt>
                <c:pt idx="1421">
                  <c:v>7.1032241939513598</c:v>
                </c:pt>
                <c:pt idx="1422">
                  <c:v>7.1082229442637814</c:v>
                </c:pt>
                <c:pt idx="1423">
                  <c:v>7.113221694576203</c:v>
                </c:pt>
                <c:pt idx="1424">
                  <c:v>7.1182204448886246</c:v>
                </c:pt>
                <c:pt idx="1425">
                  <c:v>7.1232191952010462</c:v>
                </c:pt>
                <c:pt idx="1426">
                  <c:v>7.1282179455134678</c:v>
                </c:pt>
                <c:pt idx="1427">
                  <c:v>7.1332166958258894</c:v>
                </c:pt>
                <c:pt idx="1428">
                  <c:v>7.1382154461383109</c:v>
                </c:pt>
                <c:pt idx="1429">
                  <c:v>7.1432141964507325</c:v>
                </c:pt>
                <c:pt idx="1430">
                  <c:v>7.1482129467631541</c:v>
                </c:pt>
                <c:pt idx="1431">
                  <c:v>7.1532116970755757</c:v>
                </c:pt>
                <c:pt idx="1432">
                  <c:v>7.1582104473879973</c:v>
                </c:pt>
                <c:pt idx="1433">
                  <c:v>7.1632091977004189</c:v>
                </c:pt>
                <c:pt idx="1434">
                  <c:v>7.1682079480128404</c:v>
                </c:pt>
                <c:pt idx="1435">
                  <c:v>7.173206698325262</c:v>
                </c:pt>
                <c:pt idx="1436">
                  <c:v>7.1782054486376836</c:v>
                </c:pt>
                <c:pt idx="1437">
                  <c:v>7.1832041989501052</c:v>
                </c:pt>
                <c:pt idx="1438">
                  <c:v>7.1882029492625268</c:v>
                </c:pt>
                <c:pt idx="1439">
                  <c:v>7.1932016995749484</c:v>
                </c:pt>
                <c:pt idx="1440">
                  <c:v>7.19820044988737</c:v>
                </c:pt>
                <c:pt idx="1441">
                  <c:v>7.2031992001997915</c:v>
                </c:pt>
                <c:pt idx="1442">
                  <c:v>7.2081979505122131</c:v>
                </c:pt>
                <c:pt idx="1443">
                  <c:v>7.2131967008246347</c:v>
                </c:pt>
                <c:pt idx="1444">
                  <c:v>7.2181954511370563</c:v>
                </c:pt>
                <c:pt idx="1445">
                  <c:v>7.2231942014494779</c:v>
                </c:pt>
                <c:pt idx="1446">
                  <c:v>7.2281929517618995</c:v>
                </c:pt>
                <c:pt idx="1447">
                  <c:v>7.2331917020743211</c:v>
                </c:pt>
                <c:pt idx="1448">
                  <c:v>7.2381904523867426</c:v>
                </c:pt>
                <c:pt idx="1449">
                  <c:v>7.2431892026991642</c:v>
                </c:pt>
                <c:pt idx="1450">
                  <c:v>7.2481879530115858</c:v>
                </c:pt>
                <c:pt idx="1451">
                  <c:v>7.2531867033240074</c:v>
                </c:pt>
                <c:pt idx="1452">
                  <c:v>7.258185453636429</c:v>
                </c:pt>
                <c:pt idx="1453">
                  <c:v>7.2631842039488506</c:v>
                </c:pt>
                <c:pt idx="1454">
                  <c:v>7.2681829542612721</c:v>
                </c:pt>
                <c:pt idx="1455">
                  <c:v>7.2731817045736937</c:v>
                </c:pt>
                <c:pt idx="1456">
                  <c:v>7.2781804548861153</c:v>
                </c:pt>
                <c:pt idx="1457">
                  <c:v>7.2831792051985369</c:v>
                </c:pt>
                <c:pt idx="1458">
                  <c:v>7.2881779555109585</c:v>
                </c:pt>
                <c:pt idx="1459">
                  <c:v>7.2931767058233801</c:v>
                </c:pt>
                <c:pt idx="1460">
                  <c:v>7.2981754561358017</c:v>
                </c:pt>
                <c:pt idx="1461">
                  <c:v>7.3031742064482232</c:v>
                </c:pt>
                <c:pt idx="1462">
                  <c:v>7.3081729567606448</c:v>
                </c:pt>
                <c:pt idx="1463">
                  <c:v>7.3131717070730664</c:v>
                </c:pt>
                <c:pt idx="1464">
                  <c:v>7.318170457385488</c:v>
                </c:pt>
                <c:pt idx="1465">
                  <c:v>7.3231692076979096</c:v>
                </c:pt>
                <c:pt idx="1466">
                  <c:v>7.3281679580103312</c:v>
                </c:pt>
                <c:pt idx="1467">
                  <c:v>7.3331667083227527</c:v>
                </c:pt>
                <c:pt idx="1468">
                  <c:v>7.3381654586351743</c:v>
                </c:pt>
                <c:pt idx="1469">
                  <c:v>7.3431642089475959</c:v>
                </c:pt>
                <c:pt idx="1470">
                  <c:v>7.3481629592600175</c:v>
                </c:pt>
                <c:pt idx="1471">
                  <c:v>7.3531617095724391</c:v>
                </c:pt>
                <c:pt idx="1472">
                  <c:v>7.3581604598848607</c:v>
                </c:pt>
                <c:pt idx="1473">
                  <c:v>7.3631592101972823</c:v>
                </c:pt>
                <c:pt idx="1474">
                  <c:v>7.3681579605097038</c:v>
                </c:pt>
                <c:pt idx="1475">
                  <c:v>7.3731567108221254</c:v>
                </c:pt>
                <c:pt idx="1476">
                  <c:v>7.378155461134547</c:v>
                </c:pt>
                <c:pt idx="1477">
                  <c:v>7.3831542114469686</c:v>
                </c:pt>
                <c:pt idx="1478">
                  <c:v>7.3881529617593902</c:v>
                </c:pt>
                <c:pt idx="1479">
                  <c:v>7.3931517120718118</c:v>
                </c:pt>
                <c:pt idx="1480">
                  <c:v>7.3981504623842334</c:v>
                </c:pt>
                <c:pt idx="1481">
                  <c:v>7.4031492126966549</c:v>
                </c:pt>
                <c:pt idx="1482">
                  <c:v>7.4081479630090765</c:v>
                </c:pt>
                <c:pt idx="1483">
                  <c:v>7.4131467133214981</c:v>
                </c:pt>
                <c:pt idx="1484">
                  <c:v>7.4181454636339197</c:v>
                </c:pt>
                <c:pt idx="1485">
                  <c:v>7.4231442139463413</c:v>
                </c:pt>
                <c:pt idx="1486">
                  <c:v>7.4281429642587629</c:v>
                </c:pt>
                <c:pt idx="1487">
                  <c:v>7.4331417145711844</c:v>
                </c:pt>
                <c:pt idx="1488">
                  <c:v>7.438140464883606</c:v>
                </c:pt>
                <c:pt idx="1489">
                  <c:v>7.4431392151960276</c:v>
                </c:pt>
                <c:pt idx="1490">
                  <c:v>7.4481379655084492</c:v>
                </c:pt>
                <c:pt idx="1491">
                  <c:v>7.4531367158208708</c:v>
                </c:pt>
                <c:pt idx="1492">
                  <c:v>7.4581354661332924</c:v>
                </c:pt>
                <c:pt idx="1493">
                  <c:v>7.463134216445714</c:v>
                </c:pt>
                <c:pt idx="1494">
                  <c:v>7.4681329667581355</c:v>
                </c:pt>
                <c:pt idx="1495">
                  <c:v>7.4731317170705571</c:v>
                </c:pt>
                <c:pt idx="1496">
                  <c:v>7.4781304673829787</c:v>
                </c:pt>
                <c:pt idx="1497">
                  <c:v>7.4831292176954003</c:v>
                </c:pt>
                <c:pt idx="1498">
                  <c:v>7.4881279680078219</c:v>
                </c:pt>
                <c:pt idx="1499">
                  <c:v>7.4931267183202435</c:v>
                </c:pt>
                <c:pt idx="1500">
                  <c:v>7.498125468632665</c:v>
                </c:pt>
                <c:pt idx="1501">
                  <c:v>7.5031242189450866</c:v>
                </c:pt>
                <c:pt idx="1502">
                  <c:v>7.5081229692575082</c:v>
                </c:pt>
                <c:pt idx="1503">
                  <c:v>7.5131217195699298</c:v>
                </c:pt>
                <c:pt idx="1504">
                  <c:v>7.5181204698823514</c:v>
                </c:pt>
                <c:pt idx="1505">
                  <c:v>7.523119220194773</c:v>
                </c:pt>
                <c:pt idx="1506">
                  <c:v>7.5281179705071946</c:v>
                </c:pt>
                <c:pt idx="1507">
                  <c:v>7.5331167208196161</c:v>
                </c:pt>
                <c:pt idx="1508">
                  <c:v>7.5381154711320377</c:v>
                </c:pt>
                <c:pt idx="1509">
                  <c:v>7.5431142214444593</c:v>
                </c:pt>
                <c:pt idx="1510">
                  <c:v>7.5481129717568809</c:v>
                </c:pt>
                <c:pt idx="1511">
                  <c:v>7.5531117220693025</c:v>
                </c:pt>
                <c:pt idx="1512">
                  <c:v>7.5581104723817241</c:v>
                </c:pt>
                <c:pt idx="1513">
                  <c:v>7.5631092226941457</c:v>
                </c:pt>
                <c:pt idx="1514">
                  <c:v>7.5681079730065672</c:v>
                </c:pt>
                <c:pt idx="1515">
                  <c:v>7.5731067233189888</c:v>
                </c:pt>
                <c:pt idx="1516">
                  <c:v>7.5781054736314104</c:v>
                </c:pt>
                <c:pt idx="1517">
                  <c:v>7.583104223943832</c:v>
                </c:pt>
                <c:pt idx="1518">
                  <c:v>7.5881029742562536</c:v>
                </c:pt>
                <c:pt idx="1519">
                  <c:v>7.5931017245686752</c:v>
                </c:pt>
                <c:pt idx="1520">
                  <c:v>7.5981004748810967</c:v>
                </c:pt>
                <c:pt idx="1521">
                  <c:v>7.6030992251935183</c:v>
                </c:pt>
                <c:pt idx="1522">
                  <c:v>7.6080979755059399</c:v>
                </c:pt>
                <c:pt idx="1523">
                  <c:v>7.6130967258183615</c:v>
                </c:pt>
                <c:pt idx="1524">
                  <c:v>7.6180954761307831</c:v>
                </c:pt>
                <c:pt idx="1525">
                  <c:v>7.6230942264432047</c:v>
                </c:pt>
                <c:pt idx="1526">
                  <c:v>7.6280929767556263</c:v>
                </c:pt>
                <c:pt idx="1527">
                  <c:v>7.6330917270680478</c:v>
                </c:pt>
                <c:pt idx="1528">
                  <c:v>7.6380904773804694</c:v>
                </c:pt>
                <c:pt idx="1529">
                  <c:v>7.643089227692891</c:v>
                </c:pt>
                <c:pt idx="1530">
                  <c:v>7.6480879780053126</c:v>
                </c:pt>
                <c:pt idx="1531">
                  <c:v>7.6530867283177342</c:v>
                </c:pt>
                <c:pt idx="1532">
                  <c:v>7.6580854786301558</c:v>
                </c:pt>
                <c:pt idx="1533">
                  <c:v>7.6630842289425773</c:v>
                </c:pt>
                <c:pt idx="1534">
                  <c:v>7.6680829792549989</c:v>
                </c:pt>
                <c:pt idx="1535">
                  <c:v>7.6730817295674205</c:v>
                </c:pt>
                <c:pt idx="1536">
                  <c:v>7.6780804798798421</c:v>
                </c:pt>
                <c:pt idx="1537">
                  <c:v>7.6830792301922637</c:v>
                </c:pt>
                <c:pt idx="1538">
                  <c:v>7.6880779805046853</c:v>
                </c:pt>
                <c:pt idx="1539">
                  <c:v>7.6930767308171069</c:v>
                </c:pt>
                <c:pt idx="1540">
                  <c:v>7.6980754811295284</c:v>
                </c:pt>
                <c:pt idx="1541">
                  <c:v>7.70307423144195</c:v>
                </c:pt>
                <c:pt idx="1542">
                  <c:v>7.7080729817543716</c:v>
                </c:pt>
                <c:pt idx="1543">
                  <c:v>7.7130717320667932</c:v>
                </c:pt>
                <c:pt idx="1544">
                  <c:v>7.7180704823792148</c:v>
                </c:pt>
                <c:pt idx="1545">
                  <c:v>7.7230692326916364</c:v>
                </c:pt>
                <c:pt idx="1546">
                  <c:v>7.728067983004058</c:v>
                </c:pt>
                <c:pt idx="1547">
                  <c:v>7.7330667333164795</c:v>
                </c:pt>
                <c:pt idx="1548">
                  <c:v>7.7380654836289011</c:v>
                </c:pt>
                <c:pt idx="1549">
                  <c:v>7.7430642339413227</c:v>
                </c:pt>
                <c:pt idx="1550">
                  <c:v>7.7480629842537443</c:v>
                </c:pt>
                <c:pt idx="1551">
                  <c:v>7.7530617345661659</c:v>
                </c:pt>
                <c:pt idx="1552">
                  <c:v>7.7580604848785875</c:v>
                </c:pt>
                <c:pt idx="1553">
                  <c:v>7.763059235191009</c:v>
                </c:pt>
                <c:pt idx="1554">
                  <c:v>7.7680579855034306</c:v>
                </c:pt>
                <c:pt idx="1555">
                  <c:v>7.7730567358158522</c:v>
                </c:pt>
                <c:pt idx="1556">
                  <c:v>7.7780554861282738</c:v>
                </c:pt>
                <c:pt idx="1557">
                  <c:v>7.7830542364406954</c:v>
                </c:pt>
                <c:pt idx="1558">
                  <c:v>7.788052986753117</c:v>
                </c:pt>
                <c:pt idx="1559">
                  <c:v>7.7930517370655386</c:v>
                </c:pt>
                <c:pt idx="1560">
                  <c:v>7.7980504873779601</c:v>
                </c:pt>
                <c:pt idx="1561">
                  <c:v>7.8030492376903817</c:v>
                </c:pt>
                <c:pt idx="1562">
                  <c:v>7.8080479880028033</c:v>
                </c:pt>
                <c:pt idx="1563">
                  <c:v>7.8130467383152249</c:v>
                </c:pt>
                <c:pt idx="1564">
                  <c:v>7.8180454886276465</c:v>
                </c:pt>
                <c:pt idx="1565">
                  <c:v>7.8230442389400681</c:v>
                </c:pt>
                <c:pt idx="1566">
                  <c:v>7.8280429892524896</c:v>
                </c:pt>
                <c:pt idx="1567">
                  <c:v>7.8330417395649112</c:v>
                </c:pt>
                <c:pt idx="1568">
                  <c:v>7.8380404898773328</c:v>
                </c:pt>
                <c:pt idx="1569">
                  <c:v>7.8430392401897544</c:v>
                </c:pt>
                <c:pt idx="1570">
                  <c:v>7.848037990502176</c:v>
                </c:pt>
                <c:pt idx="1571">
                  <c:v>7.8530367408145976</c:v>
                </c:pt>
                <c:pt idx="1572">
                  <c:v>7.8580354911270192</c:v>
                </c:pt>
                <c:pt idx="1573">
                  <c:v>7.8630342414394407</c:v>
                </c:pt>
                <c:pt idx="1574">
                  <c:v>7.8680329917518623</c:v>
                </c:pt>
                <c:pt idx="1575">
                  <c:v>7.8730317420642839</c:v>
                </c:pt>
                <c:pt idx="1576">
                  <c:v>7.8780304923767055</c:v>
                </c:pt>
                <c:pt idx="1577">
                  <c:v>7.8830292426891271</c:v>
                </c:pt>
                <c:pt idx="1578">
                  <c:v>7.8880279930015487</c:v>
                </c:pt>
                <c:pt idx="1579">
                  <c:v>7.8930267433139703</c:v>
                </c:pt>
                <c:pt idx="1580">
                  <c:v>7.8980254936263918</c:v>
                </c:pt>
                <c:pt idx="1581">
                  <c:v>7.9030242439388134</c:v>
                </c:pt>
                <c:pt idx="1582">
                  <c:v>7.908022994251235</c:v>
                </c:pt>
                <c:pt idx="1583">
                  <c:v>7.9130217445636566</c:v>
                </c:pt>
                <c:pt idx="1584">
                  <c:v>7.9180204948760782</c:v>
                </c:pt>
                <c:pt idx="1585">
                  <c:v>7.9230192451884998</c:v>
                </c:pt>
                <c:pt idx="1586">
                  <c:v>7.9280179955009213</c:v>
                </c:pt>
                <c:pt idx="1587">
                  <c:v>7.9330167458133429</c:v>
                </c:pt>
                <c:pt idx="1588">
                  <c:v>7.9380154961257645</c:v>
                </c:pt>
                <c:pt idx="1589">
                  <c:v>7.9430142464381861</c:v>
                </c:pt>
                <c:pt idx="1590">
                  <c:v>7.9480129967506077</c:v>
                </c:pt>
                <c:pt idx="1591">
                  <c:v>7.9530117470630293</c:v>
                </c:pt>
                <c:pt idx="1592">
                  <c:v>7.9580104973754509</c:v>
                </c:pt>
                <c:pt idx="1593">
                  <c:v>7.9630092476878724</c:v>
                </c:pt>
                <c:pt idx="1594">
                  <c:v>7.968007998000294</c:v>
                </c:pt>
                <c:pt idx="1595">
                  <c:v>7.9730067483127156</c:v>
                </c:pt>
                <c:pt idx="1596">
                  <c:v>7.9780054986251372</c:v>
                </c:pt>
                <c:pt idx="1597">
                  <c:v>7.9830042489375588</c:v>
                </c:pt>
                <c:pt idx="1598">
                  <c:v>7.9880029992499804</c:v>
                </c:pt>
                <c:pt idx="1599">
                  <c:v>7.9930017495624019</c:v>
                </c:pt>
                <c:pt idx="1600">
                  <c:v>7.9980004998748235</c:v>
                </c:pt>
                <c:pt idx="1601">
                  <c:v>8.002999250187246</c:v>
                </c:pt>
                <c:pt idx="1602">
                  <c:v>8.0079980004996685</c:v>
                </c:pt>
                <c:pt idx="1603">
                  <c:v>8.012996750812091</c:v>
                </c:pt>
                <c:pt idx="1604">
                  <c:v>8.0179955011245134</c:v>
                </c:pt>
                <c:pt idx="1605">
                  <c:v>8.0229942514369359</c:v>
                </c:pt>
                <c:pt idx="1606">
                  <c:v>8.0279930017493584</c:v>
                </c:pt>
                <c:pt idx="1607">
                  <c:v>8.0329917520617808</c:v>
                </c:pt>
                <c:pt idx="1608">
                  <c:v>8.0379905023742033</c:v>
                </c:pt>
                <c:pt idx="1609">
                  <c:v>8.0429892526866258</c:v>
                </c:pt>
                <c:pt idx="1610">
                  <c:v>8.0479880029990483</c:v>
                </c:pt>
                <c:pt idx="1611">
                  <c:v>8.0529867533114707</c:v>
                </c:pt>
                <c:pt idx="1612">
                  <c:v>8.0579855036238932</c:v>
                </c:pt>
                <c:pt idx="1613">
                  <c:v>8.0629842539363157</c:v>
                </c:pt>
                <c:pt idx="1614">
                  <c:v>8.0679830042487382</c:v>
                </c:pt>
                <c:pt idx="1615">
                  <c:v>8.0729817545611606</c:v>
                </c:pt>
                <c:pt idx="1616">
                  <c:v>8.0779805048735831</c:v>
                </c:pt>
                <c:pt idx="1617">
                  <c:v>8.0829792551860056</c:v>
                </c:pt>
                <c:pt idx="1618">
                  <c:v>8.087978005498428</c:v>
                </c:pt>
                <c:pt idx="1619">
                  <c:v>8.0929767558108505</c:v>
                </c:pt>
                <c:pt idx="1620">
                  <c:v>8.097975506123273</c:v>
                </c:pt>
                <c:pt idx="1621">
                  <c:v>8.1029742564356955</c:v>
                </c:pt>
                <c:pt idx="1622">
                  <c:v>8.1079730067481179</c:v>
                </c:pt>
                <c:pt idx="1623">
                  <c:v>8.1129717570605404</c:v>
                </c:pt>
                <c:pt idx="1624">
                  <c:v>8.1179705073729629</c:v>
                </c:pt>
                <c:pt idx="1625">
                  <c:v>8.1229692576853854</c:v>
                </c:pt>
                <c:pt idx="1626">
                  <c:v>8.1279680079978078</c:v>
                </c:pt>
                <c:pt idx="1627">
                  <c:v>8.1329667583102303</c:v>
                </c:pt>
                <c:pt idx="1628">
                  <c:v>8.1379655086226528</c:v>
                </c:pt>
                <c:pt idx="1629">
                  <c:v>8.1429642589350753</c:v>
                </c:pt>
                <c:pt idx="1630">
                  <c:v>8.1479630092474977</c:v>
                </c:pt>
                <c:pt idx="1631">
                  <c:v>8.1529617595599202</c:v>
                </c:pt>
                <c:pt idx="1632">
                  <c:v>8.1579605098723427</c:v>
                </c:pt>
                <c:pt idx="1633">
                  <c:v>8.1629592601847651</c:v>
                </c:pt>
                <c:pt idx="1634">
                  <c:v>8.1679580104971876</c:v>
                </c:pt>
                <c:pt idx="1635">
                  <c:v>8.1729567608096101</c:v>
                </c:pt>
                <c:pt idx="1636">
                  <c:v>8.1779555111220326</c:v>
                </c:pt>
                <c:pt idx="1637">
                  <c:v>8.182954261434455</c:v>
                </c:pt>
                <c:pt idx="1638">
                  <c:v>8.1879530117468775</c:v>
                </c:pt>
                <c:pt idx="1639">
                  <c:v>8.1929517620593</c:v>
                </c:pt>
                <c:pt idx="1640">
                  <c:v>8.1979505123717225</c:v>
                </c:pt>
                <c:pt idx="1641">
                  <c:v>8.2029492626841449</c:v>
                </c:pt>
                <c:pt idx="1642">
                  <c:v>8.2079480129965674</c:v>
                </c:pt>
                <c:pt idx="1643">
                  <c:v>8.2129467633089899</c:v>
                </c:pt>
                <c:pt idx="1644">
                  <c:v>8.2179455136214123</c:v>
                </c:pt>
                <c:pt idx="1645">
                  <c:v>8.2229442639338348</c:v>
                </c:pt>
                <c:pt idx="1646">
                  <c:v>8.2279430142462573</c:v>
                </c:pt>
                <c:pt idx="1647">
                  <c:v>8.2329417645586798</c:v>
                </c:pt>
                <c:pt idx="1648">
                  <c:v>8.2379405148711022</c:v>
                </c:pt>
                <c:pt idx="1649">
                  <c:v>8.2429392651835247</c:v>
                </c:pt>
                <c:pt idx="1650">
                  <c:v>8.2479380154959472</c:v>
                </c:pt>
                <c:pt idx="1651">
                  <c:v>8.2529367658083697</c:v>
                </c:pt>
                <c:pt idx="1652">
                  <c:v>8.2579355161207921</c:v>
                </c:pt>
                <c:pt idx="1653">
                  <c:v>8.2629342664332146</c:v>
                </c:pt>
                <c:pt idx="1654">
                  <c:v>8.2679330167456371</c:v>
                </c:pt>
                <c:pt idx="1655">
                  <c:v>8.2729317670580595</c:v>
                </c:pt>
                <c:pt idx="1656">
                  <c:v>8.277930517370482</c:v>
                </c:pt>
                <c:pt idx="1657">
                  <c:v>8.2829292676829045</c:v>
                </c:pt>
                <c:pt idx="1658">
                  <c:v>8.287928017995327</c:v>
                </c:pt>
                <c:pt idx="1659">
                  <c:v>8.2929267683077494</c:v>
                </c:pt>
                <c:pt idx="1660">
                  <c:v>8.2979255186201719</c:v>
                </c:pt>
                <c:pt idx="1661">
                  <c:v>8.3029242689325944</c:v>
                </c:pt>
                <c:pt idx="1662">
                  <c:v>8.3079230192450169</c:v>
                </c:pt>
                <c:pt idx="1663">
                  <c:v>8.3129217695574393</c:v>
                </c:pt>
                <c:pt idx="1664">
                  <c:v>8.3179205198698618</c:v>
                </c:pt>
                <c:pt idx="1665">
                  <c:v>8.3229192701822843</c:v>
                </c:pt>
                <c:pt idx="1666">
                  <c:v>8.3279180204947068</c:v>
                </c:pt>
                <c:pt idx="1667">
                  <c:v>8.3329167708071292</c:v>
                </c:pt>
                <c:pt idx="1668">
                  <c:v>8.3379155211195517</c:v>
                </c:pt>
                <c:pt idx="1669">
                  <c:v>8.3429142714319742</c:v>
                </c:pt>
                <c:pt idx="1670">
                  <c:v>8.3479130217443966</c:v>
                </c:pt>
                <c:pt idx="1671">
                  <c:v>8.3529117720568191</c:v>
                </c:pt>
                <c:pt idx="1672">
                  <c:v>8.3579105223692416</c:v>
                </c:pt>
                <c:pt idx="1673">
                  <c:v>8.3629092726816641</c:v>
                </c:pt>
                <c:pt idx="1674">
                  <c:v>8.3679080229940865</c:v>
                </c:pt>
                <c:pt idx="1675">
                  <c:v>8.372906773306509</c:v>
                </c:pt>
                <c:pt idx="1676">
                  <c:v>8.3779055236189315</c:v>
                </c:pt>
                <c:pt idx="1677">
                  <c:v>8.382904273931354</c:v>
                </c:pt>
                <c:pt idx="1678">
                  <c:v>8.3879030242437764</c:v>
                </c:pt>
                <c:pt idx="1679">
                  <c:v>8.3929017745561989</c:v>
                </c:pt>
                <c:pt idx="1680">
                  <c:v>8.3979005248686214</c:v>
                </c:pt>
                <c:pt idx="1681">
                  <c:v>8.4028992751810438</c:v>
                </c:pt>
                <c:pt idx="1682">
                  <c:v>8.4078980254934663</c:v>
                </c:pt>
                <c:pt idx="1683">
                  <c:v>8.4128967758058888</c:v>
                </c:pt>
                <c:pt idx="1684">
                  <c:v>8.4178955261183113</c:v>
                </c:pt>
                <c:pt idx="1685">
                  <c:v>8.4228942764307337</c:v>
                </c:pt>
                <c:pt idx="1686">
                  <c:v>8.4278930267431562</c:v>
                </c:pt>
                <c:pt idx="1687">
                  <c:v>8.4328917770555787</c:v>
                </c:pt>
                <c:pt idx="1688">
                  <c:v>8.4378905273680012</c:v>
                </c:pt>
                <c:pt idx="1689">
                  <c:v>8.4428892776804236</c:v>
                </c:pt>
                <c:pt idx="1690">
                  <c:v>8.4478880279928461</c:v>
                </c:pt>
                <c:pt idx="1691">
                  <c:v>8.4528867783052686</c:v>
                </c:pt>
                <c:pt idx="1692">
                  <c:v>8.4578855286176911</c:v>
                </c:pt>
                <c:pt idx="1693">
                  <c:v>8.4628842789301135</c:v>
                </c:pt>
                <c:pt idx="1694">
                  <c:v>8.467883029242536</c:v>
                </c:pt>
                <c:pt idx="1695">
                  <c:v>8.4728817795549585</c:v>
                </c:pt>
                <c:pt idx="1696">
                  <c:v>8.4778805298673809</c:v>
                </c:pt>
                <c:pt idx="1697">
                  <c:v>8.4828792801798034</c:v>
                </c:pt>
                <c:pt idx="1698">
                  <c:v>8.4878780304922259</c:v>
                </c:pt>
                <c:pt idx="1699">
                  <c:v>8.4928767808046484</c:v>
                </c:pt>
                <c:pt idx="1700">
                  <c:v>8.4978755311170708</c:v>
                </c:pt>
                <c:pt idx="1701">
                  <c:v>8.5028742814294933</c:v>
                </c:pt>
                <c:pt idx="1702">
                  <c:v>8.5078730317419158</c:v>
                </c:pt>
                <c:pt idx="1703">
                  <c:v>8.5128717820543383</c:v>
                </c:pt>
                <c:pt idx="1704">
                  <c:v>8.5178705323667607</c:v>
                </c:pt>
                <c:pt idx="1705">
                  <c:v>8.5228692826791832</c:v>
                </c:pt>
                <c:pt idx="1706">
                  <c:v>8.5278680329916057</c:v>
                </c:pt>
                <c:pt idx="1707">
                  <c:v>8.5328667833040281</c:v>
                </c:pt>
                <c:pt idx="1708">
                  <c:v>8.5378655336164506</c:v>
                </c:pt>
                <c:pt idx="1709">
                  <c:v>8.5428642839288731</c:v>
                </c:pt>
                <c:pt idx="1710">
                  <c:v>8.5478630342412956</c:v>
                </c:pt>
                <c:pt idx="1711">
                  <c:v>8.552861784553718</c:v>
                </c:pt>
                <c:pt idx="1712">
                  <c:v>8.5578605348661405</c:v>
                </c:pt>
                <c:pt idx="1713">
                  <c:v>8.562859285178563</c:v>
                </c:pt>
                <c:pt idx="1714">
                  <c:v>8.5678580354909855</c:v>
                </c:pt>
                <c:pt idx="1715">
                  <c:v>8.5728567858034079</c:v>
                </c:pt>
                <c:pt idx="1716">
                  <c:v>8.5778555361158304</c:v>
                </c:pt>
                <c:pt idx="1717">
                  <c:v>8.5828542864282529</c:v>
                </c:pt>
                <c:pt idx="1718">
                  <c:v>8.5878530367406753</c:v>
                </c:pt>
                <c:pt idx="1719">
                  <c:v>8.5928517870530978</c:v>
                </c:pt>
                <c:pt idx="1720">
                  <c:v>8.5978505373655203</c:v>
                </c:pt>
                <c:pt idx="1721">
                  <c:v>8.6028492876779428</c:v>
                </c:pt>
                <c:pt idx="1722">
                  <c:v>8.6078480379903652</c:v>
                </c:pt>
                <c:pt idx="1723">
                  <c:v>8.6128467883027877</c:v>
                </c:pt>
                <c:pt idx="1724">
                  <c:v>8.6178455386152102</c:v>
                </c:pt>
                <c:pt idx="1725">
                  <c:v>8.6228442889276327</c:v>
                </c:pt>
                <c:pt idx="1726">
                  <c:v>8.6278430392400551</c:v>
                </c:pt>
                <c:pt idx="1727">
                  <c:v>8.6328417895524776</c:v>
                </c:pt>
                <c:pt idx="1728">
                  <c:v>8.6378405398649001</c:v>
                </c:pt>
                <c:pt idx="1729">
                  <c:v>8.6428392901773226</c:v>
                </c:pt>
                <c:pt idx="1730">
                  <c:v>8.647838040489745</c:v>
                </c:pt>
                <c:pt idx="1731">
                  <c:v>8.6528367908021675</c:v>
                </c:pt>
                <c:pt idx="1732">
                  <c:v>8.65783554111459</c:v>
                </c:pt>
                <c:pt idx="1733">
                  <c:v>8.6628342914270124</c:v>
                </c:pt>
                <c:pt idx="1734">
                  <c:v>8.6678330417394349</c:v>
                </c:pt>
                <c:pt idx="1735">
                  <c:v>8.6728317920518574</c:v>
                </c:pt>
                <c:pt idx="1736">
                  <c:v>8.6778305423642799</c:v>
                </c:pt>
                <c:pt idx="1737">
                  <c:v>8.6828292926767023</c:v>
                </c:pt>
                <c:pt idx="1738">
                  <c:v>8.6878280429891248</c:v>
                </c:pt>
                <c:pt idx="1739">
                  <c:v>8.6928267933015473</c:v>
                </c:pt>
                <c:pt idx="1740">
                  <c:v>8.6978255436139698</c:v>
                </c:pt>
                <c:pt idx="1741">
                  <c:v>8.7028242939263922</c:v>
                </c:pt>
                <c:pt idx="1742">
                  <c:v>8.7078230442388147</c:v>
                </c:pt>
                <c:pt idx="1743">
                  <c:v>8.7128217945512372</c:v>
                </c:pt>
                <c:pt idx="1744">
                  <c:v>8.7178205448636596</c:v>
                </c:pt>
                <c:pt idx="1745">
                  <c:v>8.7228192951760821</c:v>
                </c:pt>
                <c:pt idx="1746">
                  <c:v>8.7278180454885046</c:v>
                </c:pt>
                <c:pt idx="1747">
                  <c:v>8.7328167958009271</c:v>
                </c:pt>
                <c:pt idx="1748">
                  <c:v>8.7378155461133495</c:v>
                </c:pt>
                <c:pt idx="1749">
                  <c:v>8.742814296425772</c:v>
                </c:pt>
                <c:pt idx="1750">
                  <c:v>8.7478130467381945</c:v>
                </c:pt>
                <c:pt idx="1751">
                  <c:v>8.752811797050617</c:v>
                </c:pt>
                <c:pt idx="1752">
                  <c:v>8.7578105473630394</c:v>
                </c:pt>
                <c:pt idx="1753">
                  <c:v>8.7628092976754619</c:v>
                </c:pt>
                <c:pt idx="1754">
                  <c:v>8.7678080479878844</c:v>
                </c:pt>
                <c:pt idx="1755">
                  <c:v>8.7728067983003069</c:v>
                </c:pt>
                <c:pt idx="1756">
                  <c:v>8.7778055486127293</c:v>
                </c:pt>
                <c:pt idx="1757">
                  <c:v>8.7828042989251518</c:v>
                </c:pt>
                <c:pt idx="1758">
                  <c:v>8.7878030492375743</c:v>
                </c:pt>
                <c:pt idx="1759">
                  <c:v>8.7928017995499967</c:v>
                </c:pt>
                <c:pt idx="1760">
                  <c:v>8.7978005498624192</c:v>
                </c:pt>
                <c:pt idx="1761">
                  <c:v>8.8027993001748417</c:v>
                </c:pt>
                <c:pt idx="1762">
                  <c:v>8.8077980504872642</c:v>
                </c:pt>
                <c:pt idx="1763">
                  <c:v>8.8127968007996866</c:v>
                </c:pt>
                <c:pt idx="1764">
                  <c:v>8.8177955511121091</c:v>
                </c:pt>
                <c:pt idx="1765">
                  <c:v>8.8227943014245316</c:v>
                </c:pt>
                <c:pt idx="1766">
                  <c:v>8.8277930517369541</c:v>
                </c:pt>
                <c:pt idx="1767">
                  <c:v>8.8327918020493765</c:v>
                </c:pt>
                <c:pt idx="1768">
                  <c:v>8.837790552361799</c:v>
                </c:pt>
                <c:pt idx="1769">
                  <c:v>8.8427893026742215</c:v>
                </c:pt>
                <c:pt idx="1770">
                  <c:v>8.8477880529866439</c:v>
                </c:pt>
                <c:pt idx="1771">
                  <c:v>8.8527868032990664</c:v>
                </c:pt>
                <c:pt idx="1772">
                  <c:v>8.8577855536114889</c:v>
                </c:pt>
                <c:pt idx="1773">
                  <c:v>8.8627843039239114</c:v>
                </c:pt>
                <c:pt idx="1774">
                  <c:v>8.8677830542363338</c:v>
                </c:pt>
                <c:pt idx="1775">
                  <c:v>8.8727818045487563</c:v>
                </c:pt>
                <c:pt idx="1776">
                  <c:v>8.8777805548611788</c:v>
                </c:pt>
                <c:pt idx="1777">
                  <c:v>8.8827793051736013</c:v>
                </c:pt>
                <c:pt idx="1778">
                  <c:v>8.8877780554860237</c:v>
                </c:pt>
                <c:pt idx="1779">
                  <c:v>8.8927768057984462</c:v>
                </c:pt>
                <c:pt idx="1780">
                  <c:v>8.8977755561108687</c:v>
                </c:pt>
                <c:pt idx="1781">
                  <c:v>8.9027743064232912</c:v>
                </c:pt>
                <c:pt idx="1782">
                  <c:v>8.9077730567357136</c:v>
                </c:pt>
                <c:pt idx="1783">
                  <c:v>8.9127718070481361</c:v>
                </c:pt>
                <c:pt idx="1784">
                  <c:v>8.9177705573605586</c:v>
                </c:pt>
                <c:pt idx="1785">
                  <c:v>8.922769307672981</c:v>
                </c:pt>
                <c:pt idx="1786">
                  <c:v>8.9277680579854035</c:v>
                </c:pt>
                <c:pt idx="1787">
                  <c:v>8.932766808297826</c:v>
                </c:pt>
                <c:pt idx="1788">
                  <c:v>8.9377655586102485</c:v>
                </c:pt>
                <c:pt idx="1789">
                  <c:v>8.9427643089226709</c:v>
                </c:pt>
                <c:pt idx="1790">
                  <c:v>8.9477630592350934</c:v>
                </c:pt>
                <c:pt idx="1791">
                  <c:v>8.9527618095475159</c:v>
                </c:pt>
                <c:pt idx="1792">
                  <c:v>8.9577605598599384</c:v>
                </c:pt>
                <c:pt idx="1793">
                  <c:v>8.9627593101723608</c:v>
                </c:pt>
                <c:pt idx="1794">
                  <c:v>8.9677580604847833</c:v>
                </c:pt>
                <c:pt idx="1795">
                  <c:v>8.9727568107972058</c:v>
                </c:pt>
                <c:pt idx="1796">
                  <c:v>8.9777555611096282</c:v>
                </c:pt>
                <c:pt idx="1797">
                  <c:v>8.9827543114220507</c:v>
                </c:pt>
                <c:pt idx="1798">
                  <c:v>8.9877530617344732</c:v>
                </c:pt>
                <c:pt idx="1799">
                  <c:v>8.9927518120468957</c:v>
                </c:pt>
                <c:pt idx="1800">
                  <c:v>8.9977505623593181</c:v>
                </c:pt>
                <c:pt idx="1801">
                  <c:v>9.0027493126717406</c:v>
                </c:pt>
                <c:pt idx="1802">
                  <c:v>9.0077480629841631</c:v>
                </c:pt>
                <c:pt idx="1803">
                  <c:v>9.0127468132965856</c:v>
                </c:pt>
                <c:pt idx="1804">
                  <c:v>9.017745563609008</c:v>
                </c:pt>
                <c:pt idx="1805">
                  <c:v>9.0227443139214305</c:v>
                </c:pt>
                <c:pt idx="1806">
                  <c:v>9.027743064233853</c:v>
                </c:pt>
                <c:pt idx="1807">
                  <c:v>9.0327418145462754</c:v>
                </c:pt>
                <c:pt idx="1808">
                  <c:v>9.0377405648586979</c:v>
                </c:pt>
                <c:pt idx="1809">
                  <c:v>9.0427393151711204</c:v>
                </c:pt>
                <c:pt idx="1810">
                  <c:v>9.0477380654835429</c:v>
                </c:pt>
                <c:pt idx="1811">
                  <c:v>9.0527368157959653</c:v>
                </c:pt>
                <c:pt idx="1812">
                  <c:v>9.0577355661083878</c:v>
                </c:pt>
                <c:pt idx="1813">
                  <c:v>9.0627343164208103</c:v>
                </c:pt>
                <c:pt idx="1814">
                  <c:v>9.0677330667332328</c:v>
                </c:pt>
                <c:pt idx="1815">
                  <c:v>9.0727318170456552</c:v>
                </c:pt>
                <c:pt idx="1816">
                  <c:v>9.0777305673580777</c:v>
                </c:pt>
                <c:pt idx="1817">
                  <c:v>9.0827293176705002</c:v>
                </c:pt>
                <c:pt idx="1818">
                  <c:v>9.0877280679829227</c:v>
                </c:pt>
                <c:pt idx="1819">
                  <c:v>9.0927268182953451</c:v>
                </c:pt>
                <c:pt idx="1820">
                  <c:v>9.0977255686077676</c:v>
                </c:pt>
                <c:pt idx="1821">
                  <c:v>9.1027243189201901</c:v>
                </c:pt>
                <c:pt idx="1822">
                  <c:v>9.1077230692326125</c:v>
                </c:pt>
                <c:pt idx="1823">
                  <c:v>9.112721819545035</c:v>
                </c:pt>
                <c:pt idx="1824">
                  <c:v>9.1177205698574575</c:v>
                </c:pt>
                <c:pt idx="1825">
                  <c:v>9.12271932016988</c:v>
                </c:pt>
                <c:pt idx="1826">
                  <c:v>9.1277180704823024</c:v>
                </c:pt>
                <c:pt idx="1827">
                  <c:v>9.1327168207947249</c:v>
                </c:pt>
                <c:pt idx="1828">
                  <c:v>9.1377155711071474</c:v>
                </c:pt>
                <c:pt idx="1829">
                  <c:v>9.1427143214195699</c:v>
                </c:pt>
                <c:pt idx="1830">
                  <c:v>9.1477130717319923</c:v>
                </c:pt>
                <c:pt idx="1831">
                  <c:v>9.1527118220444148</c:v>
                </c:pt>
                <c:pt idx="1832">
                  <c:v>9.1577105723568373</c:v>
                </c:pt>
                <c:pt idx="1833">
                  <c:v>9.1627093226692597</c:v>
                </c:pt>
                <c:pt idx="1834">
                  <c:v>9.1677080729816822</c:v>
                </c:pt>
                <c:pt idx="1835">
                  <c:v>9.1727068232941047</c:v>
                </c:pt>
                <c:pt idx="1836">
                  <c:v>9.1777055736065272</c:v>
                </c:pt>
                <c:pt idx="1837">
                  <c:v>9.1827043239189496</c:v>
                </c:pt>
                <c:pt idx="1838">
                  <c:v>9.1877030742313721</c:v>
                </c:pt>
                <c:pt idx="1839">
                  <c:v>9.1927018245437946</c:v>
                </c:pt>
                <c:pt idx="1840">
                  <c:v>9.1977005748562171</c:v>
                </c:pt>
                <c:pt idx="1841">
                  <c:v>9.2026993251686395</c:v>
                </c:pt>
                <c:pt idx="1842">
                  <c:v>9.207698075481062</c:v>
                </c:pt>
                <c:pt idx="1843">
                  <c:v>9.2126968257934845</c:v>
                </c:pt>
                <c:pt idx="1844">
                  <c:v>9.217695576105907</c:v>
                </c:pt>
                <c:pt idx="1845">
                  <c:v>9.2226943264183294</c:v>
                </c:pt>
                <c:pt idx="1846">
                  <c:v>9.2276930767307519</c:v>
                </c:pt>
                <c:pt idx="1847">
                  <c:v>9.2326918270431744</c:v>
                </c:pt>
                <c:pt idx="1848">
                  <c:v>9.2376905773555968</c:v>
                </c:pt>
                <c:pt idx="1849">
                  <c:v>9.2426893276680193</c:v>
                </c:pt>
                <c:pt idx="1850">
                  <c:v>9.2476880779804418</c:v>
                </c:pt>
                <c:pt idx="1851">
                  <c:v>9.2526868282928643</c:v>
                </c:pt>
                <c:pt idx="1852">
                  <c:v>9.2576855786052867</c:v>
                </c:pt>
                <c:pt idx="1853">
                  <c:v>9.2626843289177092</c:v>
                </c:pt>
                <c:pt idx="1854">
                  <c:v>9.2676830792301317</c:v>
                </c:pt>
                <c:pt idx="1855">
                  <c:v>9.2726818295425542</c:v>
                </c:pt>
                <c:pt idx="1856">
                  <c:v>9.2776805798549766</c:v>
                </c:pt>
                <c:pt idx="1857">
                  <c:v>9.2826793301673991</c:v>
                </c:pt>
                <c:pt idx="1858">
                  <c:v>9.2876780804798216</c:v>
                </c:pt>
                <c:pt idx="1859">
                  <c:v>9.292676830792244</c:v>
                </c:pt>
                <c:pt idx="1860">
                  <c:v>9.2976755811046665</c:v>
                </c:pt>
                <c:pt idx="1861">
                  <c:v>9.302674331417089</c:v>
                </c:pt>
                <c:pt idx="1862">
                  <c:v>9.3076730817295115</c:v>
                </c:pt>
                <c:pt idx="1863">
                  <c:v>9.3126718320419339</c:v>
                </c:pt>
                <c:pt idx="1864">
                  <c:v>9.3176705823543564</c:v>
                </c:pt>
                <c:pt idx="1865">
                  <c:v>9.3226693326667789</c:v>
                </c:pt>
                <c:pt idx="1866">
                  <c:v>9.3276680829792014</c:v>
                </c:pt>
                <c:pt idx="1867">
                  <c:v>9.3326668332916238</c:v>
                </c:pt>
                <c:pt idx="1868">
                  <c:v>9.3376655836040463</c:v>
                </c:pt>
                <c:pt idx="1869">
                  <c:v>9.3426643339164688</c:v>
                </c:pt>
                <c:pt idx="1870">
                  <c:v>9.3476630842288913</c:v>
                </c:pt>
                <c:pt idx="1871">
                  <c:v>9.3526618345413137</c:v>
                </c:pt>
                <c:pt idx="1872">
                  <c:v>9.3576605848537362</c:v>
                </c:pt>
                <c:pt idx="1873">
                  <c:v>9.3626593351661587</c:v>
                </c:pt>
                <c:pt idx="1874">
                  <c:v>9.3676580854785811</c:v>
                </c:pt>
                <c:pt idx="1875">
                  <c:v>9.3726568357910036</c:v>
                </c:pt>
                <c:pt idx="1876">
                  <c:v>9.3776555861034261</c:v>
                </c:pt>
                <c:pt idx="1877">
                  <c:v>9.3826543364158486</c:v>
                </c:pt>
                <c:pt idx="1878">
                  <c:v>9.387653086728271</c:v>
                </c:pt>
                <c:pt idx="1879">
                  <c:v>9.3926518370406935</c:v>
                </c:pt>
                <c:pt idx="1880">
                  <c:v>9.397650587353116</c:v>
                </c:pt>
                <c:pt idx="1881">
                  <c:v>9.4026493376655385</c:v>
                </c:pt>
                <c:pt idx="1882">
                  <c:v>9.4076480879779609</c:v>
                </c:pt>
                <c:pt idx="1883">
                  <c:v>9.4126468382903834</c:v>
                </c:pt>
                <c:pt idx="1884">
                  <c:v>9.4176455886028059</c:v>
                </c:pt>
                <c:pt idx="1885">
                  <c:v>9.4226443389152283</c:v>
                </c:pt>
                <c:pt idx="1886">
                  <c:v>9.4276430892276508</c:v>
                </c:pt>
                <c:pt idx="1887">
                  <c:v>9.4326418395400733</c:v>
                </c:pt>
                <c:pt idx="1888">
                  <c:v>9.4376405898524958</c:v>
                </c:pt>
                <c:pt idx="1889">
                  <c:v>9.4426393401649182</c:v>
                </c:pt>
                <c:pt idx="1890">
                  <c:v>9.4476380904773407</c:v>
                </c:pt>
                <c:pt idx="1891">
                  <c:v>9.4526368407897632</c:v>
                </c:pt>
                <c:pt idx="1892">
                  <c:v>9.4576355911021857</c:v>
                </c:pt>
                <c:pt idx="1893">
                  <c:v>9.4626343414146081</c:v>
                </c:pt>
                <c:pt idx="1894">
                  <c:v>9.4676330917270306</c:v>
                </c:pt>
                <c:pt idx="1895">
                  <c:v>9.4726318420394531</c:v>
                </c:pt>
                <c:pt idx="1896">
                  <c:v>9.4776305923518755</c:v>
                </c:pt>
                <c:pt idx="1897">
                  <c:v>9.482629342664298</c:v>
                </c:pt>
                <c:pt idx="1898">
                  <c:v>9.4876280929767205</c:v>
                </c:pt>
                <c:pt idx="1899">
                  <c:v>9.492626843289143</c:v>
                </c:pt>
                <c:pt idx="1900">
                  <c:v>9.4976255936015654</c:v>
                </c:pt>
                <c:pt idx="1901">
                  <c:v>9.5026243439139879</c:v>
                </c:pt>
                <c:pt idx="1902">
                  <c:v>9.5076230942264104</c:v>
                </c:pt>
                <c:pt idx="1903">
                  <c:v>9.5126218445388329</c:v>
                </c:pt>
                <c:pt idx="1904">
                  <c:v>9.5176205948512553</c:v>
                </c:pt>
                <c:pt idx="1905">
                  <c:v>9.5226193451636778</c:v>
                </c:pt>
                <c:pt idx="1906">
                  <c:v>9.5276180954761003</c:v>
                </c:pt>
                <c:pt idx="1907">
                  <c:v>9.5326168457885228</c:v>
                </c:pt>
                <c:pt idx="1908">
                  <c:v>9.5376155961009452</c:v>
                </c:pt>
                <c:pt idx="1909">
                  <c:v>9.5426143464133677</c:v>
                </c:pt>
                <c:pt idx="1910">
                  <c:v>9.5476130967257902</c:v>
                </c:pt>
                <c:pt idx="1911">
                  <c:v>9.5526118470382126</c:v>
                </c:pt>
                <c:pt idx="1912">
                  <c:v>9.5576105973506351</c:v>
                </c:pt>
                <c:pt idx="1913">
                  <c:v>9.5626093476630576</c:v>
                </c:pt>
                <c:pt idx="1914">
                  <c:v>9.5676080979754801</c:v>
                </c:pt>
                <c:pt idx="1915">
                  <c:v>9.5726068482879025</c:v>
                </c:pt>
                <c:pt idx="1916">
                  <c:v>9.577605598600325</c:v>
                </c:pt>
                <c:pt idx="1917">
                  <c:v>9.5826043489127475</c:v>
                </c:pt>
                <c:pt idx="1918">
                  <c:v>9.58760309922517</c:v>
                </c:pt>
                <c:pt idx="1919">
                  <c:v>9.5926018495375924</c:v>
                </c:pt>
                <c:pt idx="1920">
                  <c:v>9.5976005998500149</c:v>
                </c:pt>
                <c:pt idx="1921">
                  <c:v>9.6025993501624374</c:v>
                </c:pt>
                <c:pt idx="1922">
                  <c:v>9.6075981004748598</c:v>
                </c:pt>
                <c:pt idx="1923">
                  <c:v>9.6125968507872823</c:v>
                </c:pt>
                <c:pt idx="1924">
                  <c:v>9.6175956010997048</c:v>
                </c:pt>
                <c:pt idx="1925">
                  <c:v>9.6225943514121273</c:v>
                </c:pt>
                <c:pt idx="1926">
                  <c:v>9.6275931017245497</c:v>
                </c:pt>
                <c:pt idx="1927">
                  <c:v>9.6325918520369722</c:v>
                </c:pt>
                <c:pt idx="1928">
                  <c:v>9.6375906023493947</c:v>
                </c:pt>
                <c:pt idx="1929">
                  <c:v>9.6425893526618172</c:v>
                </c:pt>
                <c:pt idx="1930">
                  <c:v>9.6475881029742396</c:v>
                </c:pt>
                <c:pt idx="1931">
                  <c:v>9.6525868532866621</c:v>
                </c:pt>
                <c:pt idx="1932">
                  <c:v>9.6575856035990846</c:v>
                </c:pt>
                <c:pt idx="1933">
                  <c:v>9.6625843539115071</c:v>
                </c:pt>
                <c:pt idx="1934">
                  <c:v>9.6675831042239295</c:v>
                </c:pt>
                <c:pt idx="1935">
                  <c:v>9.672581854536352</c:v>
                </c:pt>
                <c:pt idx="1936">
                  <c:v>9.6775806048487745</c:v>
                </c:pt>
                <c:pt idx="1937">
                  <c:v>9.6825793551611969</c:v>
                </c:pt>
                <c:pt idx="1938">
                  <c:v>9.6875781054736194</c:v>
                </c:pt>
                <c:pt idx="1939">
                  <c:v>9.6925768557860419</c:v>
                </c:pt>
                <c:pt idx="1940">
                  <c:v>9.6975756060984644</c:v>
                </c:pt>
                <c:pt idx="1941">
                  <c:v>9.7025743564108868</c:v>
                </c:pt>
                <c:pt idx="1942">
                  <c:v>9.7075731067233093</c:v>
                </c:pt>
                <c:pt idx="1943">
                  <c:v>9.7125718570357318</c:v>
                </c:pt>
                <c:pt idx="1944">
                  <c:v>9.7175706073481543</c:v>
                </c:pt>
                <c:pt idx="1945">
                  <c:v>9.7225693576605767</c:v>
                </c:pt>
                <c:pt idx="1946">
                  <c:v>9.7275681079729992</c:v>
                </c:pt>
                <c:pt idx="1947">
                  <c:v>9.7325668582854217</c:v>
                </c:pt>
                <c:pt idx="1948">
                  <c:v>9.7375656085978441</c:v>
                </c:pt>
                <c:pt idx="1949">
                  <c:v>9.7425643589102666</c:v>
                </c:pt>
                <c:pt idx="1950">
                  <c:v>9.7475631092226891</c:v>
                </c:pt>
                <c:pt idx="1951">
                  <c:v>9.7525618595351116</c:v>
                </c:pt>
                <c:pt idx="1952">
                  <c:v>9.757560609847534</c:v>
                </c:pt>
                <c:pt idx="1953">
                  <c:v>9.7625593601599565</c:v>
                </c:pt>
                <c:pt idx="1954">
                  <c:v>9.767558110472379</c:v>
                </c:pt>
                <c:pt idx="1955">
                  <c:v>9.7725568607848015</c:v>
                </c:pt>
                <c:pt idx="1956">
                  <c:v>9.7775556110972239</c:v>
                </c:pt>
                <c:pt idx="1957">
                  <c:v>9.7825543614096464</c:v>
                </c:pt>
                <c:pt idx="1958">
                  <c:v>9.7875531117220689</c:v>
                </c:pt>
                <c:pt idx="1959">
                  <c:v>9.7925518620344914</c:v>
                </c:pt>
                <c:pt idx="1960">
                  <c:v>9.7975506123469138</c:v>
                </c:pt>
                <c:pt idx="1961">
                  <c:v>9.8025493626593363</c:v>
                </c:pt>
                <c:pt idx="1962">
                  <c:v>9.8075481129717588</c:v>
                </c:pt>
                <c:pt idx="1963">
                  <c:v>9.8125468632841812</c:v>
                </c:pt>
                <c:pt idx="1964">
                  <c:v>9.8175456135966037</c:v>
                </c:pt>
                <c:pt idx="1965">
                  <c:v>9.8225443639090262</c:v>
                </c:pt>
                <c:pt idx="1966">
                  <c:v>9.8275431142214487</c:v>
                </c:pt>
                <c:pt idx="1967">
                  <c:v>9.8325418645338711</c:v>
                </c:pt>
                <c:pt idx="1968">
                  <c:v>9.8375406148462936</c:v>
                </c:pt>
                <c:pt idx="1969">
                  <c:v>9.8425393651587161</c:v>
                </c:pt>
                <c:pt idx="1970">
                  <c:v>9.8475381154711386</c:v>
                </c:pt>
                <c:pt idx="1971">
                  <c:v>9.852536865783561</c:v>
                </c:pt>
                <c:pt idx="1972">
                  <c:v>9.8575356160959835</c:v>
                </c:pt>
                <c:pt idx="1973">
                  <c:v>9.862534366408406</c:v>
                </c:pt>
                <c:pt idx="1974">
                  <c:v>9.8675331167208284</c:v>
                </c:pt>
                <c:pt idx="1975">
                  <c:v>9.8725318670332509</c:v>
                </c:pt>
                <c:pt idx="1976">
                  <c:v>9.8775306173456734</c:v>
                </c:pt>
                <c:pt idx="1977">
                  <c:v>9.8825293676580959</c:v>
                </c:pt>
                <c:pt idx="1978">
                  <c:v>9.8875281179705183</c:v>
                </c:pt>
                <c:pt idx="1979">
                  <c:v>9.8925268682829408</c:v>
                </c:pt>
                <c:pt idx="1980">
                  <c:v>9.8975256185953633</c:v>
                </c:pt>
                <c:pt idx="1981">
                  <c:v>9.9025243689077858</c:v>
                </c:pt>
                <c:pt idx="1982">
                  <c:v>9.9075231192202082</c:v>
                </c:pt>
                <c:pt idx="1983">
                  <c:v>9.9125218695326307</c:v>
                </c:pt>
                <c:pt idx="1984">
                  <c:v>9.9175206198450532</c:v>
                </c:pt>
                <c:pt idx="1985">
                  <c:v>9.9225193701574756</c:v>
                </c:pt>
                <c:pt idx="1986">
                  <c:v>9.9275181204698981</c:v>
                </c:pt>
                <c:pt idx="1987">
                  <c:v>9.9325168707823206</c:v>
                </c:pt>
                <c:pt idx="1988">
                  <c:v>9.9375156210947431</c:v>
                </c:pt>
                <c:pt idx="1989">
                  <c:v>9.9425143714071655</c:v>
                </c:pt>
                <c:pt idx="1990">
                  <c:v>9.947513121719588</c:v>
                </c:pt>
                <c:pt idx="1991">
                  <c:v>9.9525118720320105</c:v>
                </c:pt>
                <c:pt idx="1992">
                  <c:v>9.957510622344433</c:v>
                </c:pt>
                <c:pt idx="1993">
                  <c:v>9.9625093726568554</c:v>
                </c:pt>
                <c:pt idx="1994">
                  <c:v>9.9675081229692779</c:v>
                </c:pt>
                <c:pt idx="1995">
                  <c:v>9.9725068732817004</c:v>
                </c:pt>
                <c:pt idx="1996">
                  <c:v>9.9775056235941229</c:v>
                </c:pt>
                <c:pt idx="1997">
                  <c:v>9.9825043739065453</c:v>
                </c:pt>
                <c:pt idx="1998">
                  <c:v>9.9875031242189678</c:v>
                </c:pt>
                <c:pt idx="1999">
                  <c:v>9.9925018745313903</c:v>
                </c:pt>
                <c:pt idx="2000">
                  <c:v>9.9975006248438127</c:v>
                </c:pt>
                <c:pt idx="2001">
                  <c:v>10.002499375156235</c:v>
                </c:pt>
                <c:pt idx="2002">
                  <c:v>10.007498125468658</c:v>
                </c:pt>
                <c:pt idx="2003">
                  <c:v>10.01249687578108</c:v>
                </c:pt>
                <c:pt idx="2004">
                  <c:v>10.017495626093503</c:v>
                </c:pt>
                <c:pt idx="2005">
                  <c:v>10.022494376405925</c:v>
                </c:pt>
                <c:pt idx="2006">
                  <c:v>10.027493126718348</c:v>
                </c:pt>
                <c:pt idx="2007">
                  <c:v>10.03249187703077</c:v>
                </c:pt>
                <c:pt idx="2008">
                  <c:v>10.037490627343193</c:v>
                </c:pt>
                <c:pt idx="2009">
                  <c:v>10.042489377655615</c:v>
                </c:pt>
                <c:pt idx="2010">
                  <c:v>10.047488127968037</c:v>
                </c:pt>
                <c:pt idx="2011">
                  <c:v>10.05248687828046</c:v>
                </c:pt>
                <c:pt idx="2012">
                  <c:v>10.057485628592882</c:v>
                </c:pt>
                <c:pt idx="2013">
                  <c:v>10.062484378905305</c:v>
                </c:pt>
                <c:pt idx="2014">
                  <c:v>10.067483129217727</c:v>
                </c:pt>
                <c:pt idx="2015">
                  <c:v>10.07248187953015</c:v>
                </c:pt>
                <c:pt idx="2016">
                  <c:v>10.077480629842572</c:v>
                </c:pt>
                <c:pt idx="2017">
                  <c:v>10.082479380154995</c:v>
                </c:pt>
                <c:pt idx="2018">
                  <c:v>10.087478130467417</c:v>
                </c:pt>
                <c:pt idx="2019">
                  <c:v>10.09247688077984</c:v>
                </c:pt>
                <c:pt idx="2020">
                  <c:v>10.097475631092262</c:v>
                </c:pt>
                <c:pt idx="2021">
                  <c:v>10.102474381404685</c:v>
                </c:pt>
                <c:pt idx="2022">
                  <c:v>10.107473131717107</c:v>
                </c:pt>
                <c:pt idx="2023">
                  <c:v>10.11247188202953</c:v>
                </c:pt>
                <c:pt idx="2024">
                  <c:v>10.117470632341952</c:v>
                </c:pt>
                <c:pt idx="2025">
                  <c:v>10.122469382654375</c:v>
                </c:pt>
                <c:pt idx="2026">
                  <c:v>10.127468132966797</c:v>
                </c:pt>
                <c:pt idx="2027">
                  <c:v>10.13246688327922</c:v>
                </c:pt>
                <c:pt idx="2028">
                  <c:v>10.137465633591642</c:v>
                </c:pt>
                <c:pt idx="2029">
                  <c:v>10.142464383904064</c:v>
                </c:pt>
                <c:pt idx="2030">
                  <c:v>10.147463134216487</c:v>
                </c:pt>
                <c:pt idx="2031">
                  <c:v>10.152461884528909</c:v>
                </c:pt>
                <c:pt idx="2032">
                  <c:v>10.157460634841332</c:v>
                </c:pt>
                <c:pt idx="2033">
                  <c:v>10.162459385153754</c:v>
                </c:pt>
                <c:pt idx="2034">
                  <c:v>10.167458135466177</c:v>
                </c:pt>
                <c:pt idx="2035">
                  <c:v>10.172456885778599</c:v>
                </c:pt>
                <c:pt idx="2036">
                  <c:v>10.177455636091022</c:v>
                </c:pt>
                <c:pt idx="2037">
                  <c:v>10.182454386403444</c:v>
                </c:pt>
                <c:pt idx="2038">
                  <c:v>10.187453136715867</c:v>
                </c:pt>
                <c:pt idx="2039">
                  <c:v>10.192451887028289</c:v>
                </c:pt>
                <c:pt idx="2040">
                  <c:v>10.197450637340712</c:v>
                </c:pt>
                <c:pt idx="2041">
                  <c:v>10.202449387653134</c:v>
                </c:pt>
                <c:pt idx="2042">
                  <c:v>10.207448137965557</c:v>
                </c:pt>
                <c:pt idx="2043">
                  <c:v>10.212446888277979</c:v>
                </c:pt>
                <c:pt idx="2044">
                  <c:v>10.217445638590402</c:v>
                </c:pt>
                <c:pt idx="2045">
                  <c:v>10.222444388902824</c:v>
                </c:pt>
                <c:pt idx="2046">
                  <c:v>10.227443139215247</c:v>
                </c:pt>
                <c:pt idx="2047">
                  <c:v>10.232441889527669</c:v>
                </c:pt>
                <c:pt idx="2048">
                  <c:v>10.237440639840091</c:v>
                </c:pt>
                <c:pt idx="2049">
                  <c:v>10.242439390152514</c:v>
                </c:pt>
                <c:pt idx="2050">
                  <c:v>10.247438140464936</c:v>
                </c:pt>
                <c:pt idx="2051">
                  <c:v>10.252436890777359</c:v>
                </c:pt>
                <c:pt idx="2052">
                  <c:v>10.257435641089781</c:v>
                </c:pt>
                <c:pt idx="2053">
                  <c:v>10.262434391402204</c:v>
                </c:pt>
                <c:pt idx="2054">
                  <c:v>10.267433141714626</c:v>
                </c:pt>
                <c:pt idx="2055">
                  <c:v>10.272431892027049</c:v>
                </c:pt>
                <c:pt idx="2056">
                  <c:v>10.277430642339471</c:v>
                </c:pt>
                <c:pt idx="2057">
                  <c:v>10.282429392651894</c:v>
                </c:pt>
                <c:pt idx="2058">
                  <c:v>10.287428142964316</c:v>
                </c:pt>
                <c:pt idx="2059">
                  <c:v>10.292426893276739</c:v>
                </c:pt>
                <c:pt idx="2060">
                  <c:v>10.297425643589161</c:v>
                </c:pt>
                <c:pt idx="2061">
                  <c:v>10.302424393901584</c:v>
                </c:pt>
                <c:pt idx="2062">
                  <c:v>10.307423144214006</c:v>
                </c:pt>
                <c:pt idx="2063">
                  <c:v>10.312421894526429</c:v>
                </c:pt>
                <c:pt idx="2064">
                  <c:v>10.317420644838851</c:v>
                </c:pt>
                <c:pt idx="2065">
                  <c:v>10.322419395151273</c:v>
                </c:pt>
                <c:pt idx="2066">
                  <c:v>10.327418145463696</c:v>
                </c:pt>
                <c:pt idx="2067">
                  <c:v>10.332416895776118</c:v>
                </c:pt>
                <c:pt idx="2068">
                  <c:v>10.337415646088541</c:v>
                </c:pt>
                <c:pt idx="2069">
                  <c:v>10.342414396400963</c:v>
                </c:pt>
                <c:pt idx="2070">
                  <c:v>10.347413146713386</c:v>
                </c:pt>
                <c:pt idx="2071">
                  <c:v>10.352411897025808</c:v>
                </c:pt>
                <c:pt idx="2072">
                  <c:v>10.357410647338231</c:v>
                </c:pt>
                <c:pt idx="2073">
                  <c:v>10.362409397650653</c:v>
                </c:pt>
                <c:pt idx="2074">
                  <c:v>10.367408147963076</c:v>
                </c:pt>
                <c:pt idx="2075">
                  <c:v>10.372406898275498</c:v>
                </c:pt>
                <c:pt idx="2076">
                  <c:v>10.377405648587921</c:v>
                </c:pt>
                <c:pt idx="2077">
                  <c:v>10.382404398900343</c:v>
                </c:pt>
                <c:pt idx="2078">
                  <c:v>10.387403149212766</c:v>
                </c:pt>
                <c:pt idx="2079">
                  <c:v>10.392401899525188</c:v>
                </c:pt>
                <c:pt idx="2080">
                  <c:v>10.397400649837611</c:v>
                </c:pt>
                <c:pt idx="2081">
                  <c:v>10.402399400150033</c:v>
                </c:pt>
                <c:pt idx="2082">
                  <c:v>10.407398150462456</c:v>
                </c:pt>
                <c:pt idx="2083">
                  <c:v>10.412396900774878</c:v>
                </c:pt>
                <c:pt idx="2084">
                  <c:v>10.4173956510873</c:v>
                </c:pt>
                <c:pt idx="2085">
                  <c:v>10.422394401399723</c:v>
                </c:pt>
                <c:pt idx="2086">
                  <c:v>10.427393151712145</c:v>
                </c:pt>
                <c:pt idx="2087">
                  <c:v>10.432391902024568</c:v>
                </c:pt>
                <c:pt idx="2088">
                  <c:v>10.43739065233699</c:v>
                </c:pt>
                <c:pt idx="2089">
                  <c:v>10.442389402649413</c:v>
                </c:pt>
                <c:pt idx="2090">
                  <c:v>10.447388152961835</c:v>
                </c:pt>
                <c:pt idx="2091">
                  <c:v>10.452386903274258</c:v>
                </c:pt>
                <c:pt idx="2092">
                  <c:v>10.45738565358668</c:v>
                </c:pt>
                <c:pt idx="2093">
                  <c:v>10.462384403899103</c:v>
                </c:pt>
                <c:pt idx="2094">
                  <c:v>10.467383154211525</c:v>
                </c:pt>
                <c:pt idx="2095">
                  <c:v>10.472381904523948</c:v>
                </c:pt>
                <c:pt idx="2096">
                  <c:v>10.47738065483637</c:v>
                </c:pt>
                <c:pt idx="2097">
                  <c:v>10.482379405148793</c:v>
                </c:pt>
                <c:pt idx="2098">
                  <c:v>10.487378155461215</c:v>
                </c:pt>
                <c:pt idx="2099">
                  <c:v>10.492376905773638</c:v>
                </c:pt>
                <c:pt idx="2100">
                  <c:v>10.49737565608606</c:v>
                </c:pt>
                <c:pt idx="2101">
                  <c:v>10.502374406398483</c:v>
                </c:pt>
                <c:pt idx="2102">
                  <c:v>10.507373156710905</c:v>
                </c:pt>
                <c:pt idx="2103">
                  <c:v>10.512371907023327</c:v>
                </c:pt>
                <c:pt idx="2104">
                  <c:v>10.51737065733575</c:v>
                </c:pt>
                <c:pt idx="2105">
                  <c:v>10.522369407648172</c:v>
                </c:pt>
                <c:pt idx="2106">
                  <c:v>10.527368157960595</c:v>
                </c:pt>
                <c:pt idx="2107">
                  <c:v>10.532366908273017</c:v>
                </c:pt>
                <c:pt idx="2108">
                  <c:v>10.53736565858544</c:v>
                </c:pt>
                <c:pt idx="2109">
                  <c:v>10.542364408897862</c:v>
                </c:pt>
                <c:pt idx="2110">
                  <c:v>10.547363159210285</c:v>
                </c:pt>
                <c:pt idx="2111">
                  <c:v>10.552361909522707</c:v>
                </c:pt>
                <c:pt idx="2112">
                  <c:v>10.55736065983513</c:v>
                </c:pt>
                <c:pt idx="2113">
                  <c:v>10.562359410147552</c:v>
                </c:pt>
                <c:pt idx="2114">
                  <c:v>10.567358160459975</c:v>
                </c:pt>
                <c:pt idx="2115">
                  <c:v>10.572356910772397</c:v>
                </c:pt>
                <c:pt idx="2116">
                  <c:v>10.57735566108482</c:v>
                </c:pt>
                <c:pt idx="2117">
                  <c:v>10.582354411397242</c:v>
                </c:pt>
                <c:pt idx="2118">
                  <c:v>10.587353161709665</c:v>
                </c:pt>
                <c:pt idx="2119">
                  <c:v>10.592351912022087</c:v>
                </c:pt>
                <c:pt idx="2120">
                  <c:v>10.59735066233451</c:v>
                </c:pt>
                <c:pt idx="2121">
                  <c:v>10.602349412646932</c:v>
                </c:pt>
                <c:pt idx="2122">
                  <c:v>10.607348162959354</c:v>
                </c:pt>
                <c:pt idx="2123">
                  <c:v>10.612346913271777</c:v>
                </c:pt>
                <c:pt idx="2124">
                  <c:v>10.617345663584199</c:v>
                </c:pt>
                <c:pt idx="2125">
                  <c:v>10.622344413896622</c:v>
                </c:pt>
                <c:pt idx="2126">
                  <c:v>10.627343164209044</c:v>
                </c:pt>
                <c:pt idx="2127">
                  <c:v>10.632341914521467</c:v>
                </c:pt>
                <c:pt idx="2128">
                  <c:v>10.637340664833889</c:v>
                </c:pt>
                <c:pt idx="2129">
                  <c:v>10.642339415146312</c:v>
                </c:pt>
                <c:pt idx="2130">
                  <c:v>10.647338165458734</c:v>
                </c:pt>
                <c:pt idx="2131">
                  <c:v>10.652336915771157</c:v>
                </c:pt>
                <c:pt idx="2132">
                  <c:v>10.657335666083579</c:v>
                </c:pt>
                <c:pt idx="2133">
                  <c:v>10.662334416396002</c:v>
                </c:pt>
                <c:pt idx="2134">
                  <c:v>10.667333166708424</c:v>
                </c:pt>
                <c:pt idx="2135">
                  <c:v>10.672331917020847</c:v>
                </c:pt>
                <c:pt idx="2136">
                  <c:v>10.677330667333269</c:v>
                </c:pt>
                <c:pt idx="2137">
                  <c:v>10.682329417645692</c:v>
                </c:pt>
                <c:pt idx="2138">
                  <c:v>10.687328167958114</c:v>
                </c:pt>
                <c:pt idx="2139">
                  <c:v>10.692326918270536</c:v>
                </c:pt>
                <c:pt idx="2140">
                  <c:v>10.697325668582959</c:v>
                </c:pt>
                <c:pt idx="2141">
                  <c:v>10.702324418895381</c:v>
                </c:pt>
                <c:pt idx="2142">
                  <c:v>10.707323169207804</c:v>
                </c:pt>
                <c:pt idx="2143">
                  <c:v>10.712321919520226</c:v>
                </c:pt>
                <c:pt idx="2144">
                  <c:v>10.717320669832649</c:v>
                </c:pt>
                <c:pt idx="2145">
                  <c:v>10.722319420145071</c:v>
                </c:pt>
                <c:pt idx="2146">
                  <c:v>10.727318170457494</c:v>
                </c:pt>
                <c:pt idx="2147">
                  <c:v>10.732316920769916</c:v>
                </c:pt>
                <c:pt idx="2148">
                  <c:v>10.737315671082339</c:v>
                </c:pt>
                <c:pt idx="2149">
                  <c:v>10.742314421394761</c:v>
                </c:pt>
                <c:pt idx="2150">
                  <c:v>10.747313171707184</c:v>
                </c:pt>
                <c:pt idx="2151">
                  <c:v>10.752311922019606</c:v>
                </c:pt>
                <c:pt idx="2152">
                  <c:v>10.757310672332029</c:v>
                </c:pt>
                <c:pt idx="2153">
                  <c:v>10.762309422644451</c:v>
                </c:pt>
                <c:pt idx="2154">
                  <c:v>10.767308172956874</c:v>
                </c:pt>
                <c:pt idx="2155">
                  <c:v>10.772306923269296</c:v>
                </c:pt>
                <c:pt idx="2156">
                  <c:v>10.777305673581719</c:v>
                </c:pt>
                <c:pt idx="2157">
                  <c:v>10.782304423894141</c:v>
                </c:pt>
                <c:pt idx="2158">
                  <c:v>10.787303174206563</c:v>
                </c:pt>
                <c:pt idx="2159">
                  <c:v>10.792301924518986</c:v>
                </c:pt>
                <c:pt idx="2160">
                  <c:v>10.797300674831408</c:v>
                </c:pt>
                <c:pt idx="2161">
                  <c:v>10.802299425143831</c:v>
                </c:pt>
                <c:pt idx="2162">
                  <c:v>10.807298175456253</c:v>
                </c:pt>
                <c:pt idx="2163">
                  <c:v>10.812296925768676</c:v>
                </c:pt>
                <c:pt idx="2164">
                  <c:v>10.817295676081098</c:v>
                </c:pt>
                <c:pt idx="2165">
                  <c:v>10.822294426393521</c:v>
                </c:pt>
                <c:pt idx="2166">
                  <c:v>10.827293176705943</c:v>
                </c:pt>
                <c:pt idx="2167">
                  <c:v>10.832291927018366</c:v>
                </c:pt>
                <c:pt idx="2168">
                  <c:v>10.837290677330788</c:v>
                </c:pt>
                <c:pt idx="2169">
                  <c:v>10.842289427643211</c:v>
                </c:pt>
                <c:pt idx="2170">
                  <c:v>10.847288177955633</c:v>
                </c:pt>
                <c:pt idx="2171">
                  <c:v>10.852286928268056</c:v>
                </c:pt>
                <c:pt idx="2172">
                  <c:v>10.857285678580478</c:v>
                </c:pt>
                <c:pt idx="2173">
                  <c:v>10.862284428892901</c:v>
                </c:pt>
                <c:pt idx="2174">
                  <c:v>10.867283179205323</c:v>
                </c:pt>
                <c:pt idx="2175">
                  <c:v>10.872281929517746</c:v>
                </c:pt>
                <c:pt idx="2176">
                  <c:v>10.877280679830168</c:v>
                </c:pt>
                <c:pt idx="2177">
                  <c:v>10.88227943014259</c:v>
                </c:pt>
                <c:pt idx="2178">
                  <c:v>10.887278180455013</c:v>
                </c:pt>
                <c:pt idx="2179">
                  <c:v>10.892276930767435</c:v>
                </c:pt>
                <c:pt idx="2180">
                  <c:v>10.897275681079858</c:v>
                </c:pt>
                <c:pt idx="2181">
                  <c:v>10.90227443139228</c:v>
                </c:pt>
                <c:pt idx="2182">
                  <c:v>10.907273181704703</c:v>
                </c:pt>
                <c:pt idx="2183">
                  <c:v>10.912271932017125</c:v>
                </c:pt>
                <c:pt idx="2184">
                  <c:v>10.917270682329548</c:v>
                </c:pt>
                <c:pt idx="2185">
                  <c:v>10.92226943264197</c:v>
                </c:pt>
                <c:pt idx="2186">
                  <c:v>10.927268182954393</c:v>
                </c:pt>
                <c:pt idx="2187">
                  <c:v>10.932266933266815</c:v>
                </c:pt>
                <c:pt idx="2188">
                  <c:v>10.937265683579238</c:v>
                </c:pt>
                <c:pt idx="2189">
                  <c:v>10.94226443389166</c:v>
                </c:pt>
                <c:pt idx="2190">
                  <c:v>10.947263184204083</c:v>
                </c:pt>
                <c:pt idx="2191">
                  <c:v>10.952261934516505</c:v>
                </c:pt>
                <c:pt idx="2192">
                  <c:v>10.957260684828928</c:v>
                </c:pt>
                <c:pt idx="2193">
                  <c:v>10.96225943514135</c:v>
                </c:pt>
                <c:pt idx="2194">
                  <c:v>10.967258185453773</c:v>
                </c:pt>
                <c:pt idx="2195">
                  <c:v>10.972256935766195</c:v>
                </c:pt>
                <c:pt idx="2196">
                  <c:v>10.977255686078617</c:v>
                </c:pt>
                <c:pt idx="2197">
                  <c:v>10.98225443639104</c:v>
                </c:pt>
                <c:pt idx="2198">
                  <c:v>10.987253186703462</c:v>
                </c:pt>
                <c:pt idx="2199">
                  <c:v>10.992251937015885</c:v>
                </c:pt>
                <c:pt idx="2200">
                  <c:v>10.997250687328307</c:v>
                </c:pt>
                <c:pt idx="2201">
                  <c:v>11.00224943764073</c:v>
                </c:pt>
                <c:pt idx="2202">
                  <c:v>11.007248187953152</c:v>
                </c:pt>
                <c:pt idx="2203">
                  <c:v>11.012246938265575</c:v>
                </c:pt>
                <c:pt idx="2204">
                  <c:v>11.017245688577997</c:v>
                </c:pt>
                <c:pt idx="2205">
                  <c:v>11.02224443889042</c:v>
                </c:pt>
                <c:pt idx="2206">
                  <c:v>11.027243189202842</c:v>
                </c:pt>
                <c:pt idx="2207">
                  <c:v>11.032241939515265</c:v>
                </c:pt>
                <c:pt idx="2208">
                  <c:v>11.037240689827687</c:v>
                </c:pt>
                <c:pt idx="2209">
                  <c:v>11.04223944014011</c:v>
                </c:pt>
                <c:pt idx="2210">
                  <c:v>11.047238190452532</c:v>
                </c:pt>
                <c:pt idx="2211">
                  <c:v>11.052236940764955</c:v>
                </c:pt>
                <c:pt idx="2212">
                  <c:v>11.057235691077377</c:v>
                </c:pt>
                <c:pt idx="2213">
                  <c:v>11.062234441389799</c:v>
                </c:pt>
                <c:pt idx="2214">
                  <c:v>11.067233191702222</c:v>
                </c:pt>
                <c:pt idx="2215">
                  <c:v>11.072231942014644</c:v>
                </c:pt>
                <c:pt idx="2216">
                  <c:v>11.077230692327067</c:v>
                </c:pt>
                <c:pt idx="2217">
                  <c:v>11.082229442639489</c:v>
                </c:pt>
                <c:pt idx="2218">
                  <c:v>11.087228192951912</c:v>
                </c:pt>
                <c:pt idx="2219">
                  <c:v>11.092226943264334</c:v>
                </c:pt>
                <c:pt idx="2220">
                  <c:v>11.097225693576757</c:v>
                </c:pt>
                <c:pt idx="2221">
                  <c:v>11.102224443889179</c:v>
                </c:pt>
                <c:pt idx="2222">
                  <c:v>11.107223194201602</c:v>
                </c:pt>
                <c:pt idx="2223">
                  <c:v>11.112221944514024</c:v>
                </c:pt>
                <c:pt idx="2224">
                  <c:v>11.117220694826447</c:v>
                </c:pt>
                <c:pt idx="2225">
                  <c:v>11.122219445138869</c:v>
                </c:pt>
                <c:pt idx="2226">
                  <c:v>11.127218195451292</c:v>
                </c:pt>
                <c:pt idx="2227">
                  <c:v>11.132216945763714</c:v>
                </c:pt>
                <c:pt idx="2228">
                  <c:v>11.137215696076137</c:v>
                </c:pt>
                <c:pt idx="2229">
                  <c:v>11.142214446388559</c:v>
                </c:pt>
                <c:pt idx="2230">
                  <c:v>11.147213196700982</c:v>
                </c:pt>
                <c:pt idx="2231">
                  <c:v>11.152211947013404</c:v>
                </c:pt>
                <c:pt idx="2232">
                  <c:v>11.157210697325826</c:v>
                </c:pt>
                <c:pt idx="2233">
                  <c:v>11.162209447638249</c:v>
                </c:pt>
                <c:pt idx="2234">
                  <c:v>11.167208197950671</c:v>
                </c:pt>
                <c:pt idx="2235">
                  <c:v>11.172206948263094</c:v>
                </c:pt>
                <c:pt idx="2236">
                  <c:v>11.177205698575516</c:v>
                </c:pt>
                <c:pt idx="2237">
                  <c:v>11.182204448887939</c:v>
                </c:pt>
                <c:pt idx="2238">
                  <c:v>11.187203199200361</c:v>
                </c:pt>
                <c:pt idx="2239">
                  <c:v>11.192201949512784</c:v>
                </c:pt>
                <c:pt idx="2240">
                  <c:v>11.197200699825206</c:v>
                </c:pt>
                <c:pt idx="2241">
                  <c:v>11.202199450137629</c:v>
                </c:pt>
                <c:pt idx="2242">
                  <c:v>11.207198200450051</c:v>
                </c:pt>
                <c:pt idx="2243">
                  <c:v>11.212196950762474</c:v>
                </c:pt>
                <c:pt idx="2244">
                  <c:v>11.217195701074896</c:v>
                </c:pt>
                <c:pt idx="2245">
                  <c:v>11.222194451387319</c:v>
                </c:pt>
                <c:pt idx="2246">
                  <c:v>11.227193201699741</c:v>
                </c:pt>
                <c:pt idx="2247">
                  <c:v>11.232191952012164</c:v>
                </c:pt>
                <c:pt idx="2248">
                  <c:v>11.237190702324586</c:v>
                </c:pt>
                <c:pt idx="2249">
                  <c:v>11.242189452637009</c:v>
                </c:pt>
                <c:pt idx="2250">
                  <c:v>11.247188202949431</c:v>
                </c:pt>
                <c:pt idx="2251">
                  <c:v>11.252186953261853</c:v>
                </c:pt>
                <c:pt idx="2252">
                  <c:v>11.257185703574276</c:v>
                </c:pt>
                <c:pt idx="2253">
                  <c:v>11.262184453886698</c:v>
                </c:pt>
                <c:pt idx="2254">
                  <c:v>11.267183204199121</c:v>
                </c:pt>
                <c:pt idx="2255">
                  <c:v>11.272181954511543</c:v>
                </c:pt>
                <c:pt idx="2256">
                  <c:v>11.277180704823966</c:v>
                </c:pt>
                <c:pt idx="2257">
                  <c:v>11.282179455136388</c:v>
                </c:pt>
                <c:pt idx="2258">
                  <c:v>11.287178205448811</c:v>
                </c:pt>
                <c:pt idx="2259">
                  <c:v>11.292176955761233</c:v>
                </c:pt>
                <c:pt idx="2260">
                  <c:v>11.297175706073656</c:v>
                </c:pt>
                <c:pt idx="2261">
                  <c:v>11.302174456386078</c:v>
                </c:pt>
                <c:pt idx="2262">
                  <c:v>11.307173206698501</c:v>
                </c:pt>
                <c:pt idx="2263">
                  <c:v>11.312171957010923</c:v>
                </c:pt>
                <c:pt idx="2264">
                  <c:v>11.317170707323346</c:v>
                </c:pt>
                <c:pt idx="2265">
                  <c:v>11.322169457635768</c:v>
                </c:pt>
                <c:pt idx="2266">
                  <c:v>11.327168207948191</c:v>
                </c:pt>
                <c:pt idx="2267">
                  <c:v>11.332166958260613</c:v>
                </c:pt>
                <c:pt idx="2268">
                  <c:v>11.337165708573036</c:v>
                </c:pt>
                <c:pt idx="2269">
                  <c:v>11.342164458885458</c:v>
                </c:pt>
                <c:pt idx="2270">
                  <c:v>11.34716320919788</c:v>
                </c:pt>
                <c:pt idx="2271">
                  <c:v>11.352161959510303</c:v>
                </c:pt>
                <c:pt idx="2272">
                  <c:v>11.357160709822725</c:v>
                </c:pt>
                <c:pt idx="2273">
                  <c:v>11.362159460135148</c:v>
                </c:pt>
                <c:pt idx="2274">
                  <c:v>11.36715821044757</c:v>
                </c:pt>
                <c:pt idx="2275">
                  <c:v>11.372156960759993</c:v>
                </c:pt>
                <c:pt idx="2276">
                  <c:v>11.377155711072415</c:v>
                </c:pt>
                <c:pt idx="2277">
                  <c:v>11.382154461384838</c:v>
                </c:pt>
                <c:pt idx="2278">
                  <c:v>11.38715321169726</c:v>
                </c:pt>
                <c:pt idx="2279">
                  <c:v>11.392151962009683</c:v>
                </c:pt>
                <c:pt idx="2280">
                  <c:v>11.397150712322105</c:v>
                </c:pt>
                <c:pt idx="2281">
                  <c:v>11.402149462634528</c:v>
                </c:pt>
                <c:pt idx="2282">
                  <c:v>11.40714821294695</c:v>
                </c:pt>
                <c:pt idx="2283">
                  <c:v>11.412146963259373</c:v>
                </c:pt>
                <c:pt idx="2284">
                  <c:v>11.417145713571795</c:v>
                </c:pt>
                <c:pt idx="2285">
                  <c:v>11.422144463884218</c:v>
                </c:pt>
                <c:pt idx="2286">
                  <c:v>11.42714321419664</c:v>
                </c:pt>
                <c:pt idx="2287">
                  <c:v>11.432141964509063</c:v>
                </c:pt>
                <c:pt idx="2288">
                  <c:v>11.437140714821485</c:v>
                </c:pt>
                <c:pt idx="2289">
                  <c:v>11.442139465133907</c:v>
                </c:pt>
                <c:pt idx="2290">
                  <c:v>11.44713821544633</c:v>
                </c:pt>
                <c:pt idx="2291">
                  <c:v>11.452136965758752</c:v>
                </c:pt>
                <c:pt idx="2292">
                  <c:v>11.457135716071175</c:v>
                </c:pt>
                <c:pt idx="2293">
                  <c:v>11.462134466383597</c:v>
                </c:pt>
                <c:pt idx="2294">
                  <c:v>11.46713321669602</c:v>
                </c:pt>
                <c:pt idx="2295">
                  <c:v>11.472131967008442</c:v>
                </c:pt>
                <c:pt idx="2296">
                  <c:v>11.477130717320865</c:v>
                </c:pt>
                <c:pt idx="2297">
                  <c:v>11.482129467633287</c:v>
                </c:pt>
                <c:pt idx="2298">
                  <c:v>11.48712821794571</c:v>
                </c:pt>
                <c:pt idx="2299">
                  <c:v>11.492126968258132</c:v>
                </c:pt>
                <c:pt idx="2300">
                  <c:v>11.497125718570555</c:v>
                </c:pt>
                <c:pt idx="2301">
                  <c:v>11.502124468882977</c:v>
                </c:pt>
                <c:pt idx="2302">
                  <c:v>11.5071232191954</c:v>
                </c:pt>
                <c:pt idx="2303">
                  <c:v>11.512121969507822</c:v>
                </c:pt>
                <c:pt idx="2304">
                  <c:v>11.517120719820245</c:v>
                </c:pt>
                <c:pt idx="2305">
                  <c:v>11.522119470132667</c:v>
                </c:pt>
                <c:pt idx="2306">
                  <c:v>11.527118220445089</c:v>
                </c:pt>
                <c:pt idx="2307">
                  <c:v>11.532116970757512</c:v>
                </c:pt>
                <c:pt idx="2308">
                  <c:v>11.537115721069934</c:v>
                </c:pt>
                <c:pt idx="2309">
                  <c:v>11.542114471382357</c:v>
                </c:pt>
                <c:pt idx="2310">
                  <c:v>11.547113221694779</c:v>
                </c:pt>
                <c:pt idx="2311">
                  <c:v>11.552111972007202</c:v>
                </c:pt>
                <c:pt idx="2312">
                  <c:v>11.557110722319624</c:v>
                </c:pt>
                <c:pt idx="2313">
                  <c:v>11.562109472632047</c:v>
                </c:pt>
                <c:pt idx="2314">
                  <c:v>11.567108222944469</c:v>
                </c:pt>
                <c:pt idx="2315">
                  <c:v>11.572106973256892</c:v>
                </c:pt>
                <c:pt idx="2316">
                  <c:v>11.577105723569314</c:v>
                </c:pt>
                <c:pt idx="2317">
                  <c:v>11.582104473881737</c:v>
                </c:pt>
                <c:pt idx="2318">
                  <c:v>11.587103224194159</c:v>
                </c:pt>
                <c:pt idx="2319">
                  <c:v>11.592101974506582</c:v>
                </c:pt>
                <c:pt idx="2320">
                  <c:v>11.597100724819004</c:v>
                </c:pt>
                <c:pt idx="2321">
                  <c:v>11.602099475131427</c:v>
                </c:pt>
                <c:pt idx="2322">
                  <c:v>11.607098225443849</c:v>
                </c:pt>
                <c:pt idx="2323">
                  <c:v>11.612096975756272</c:v>
                </c:pt>
                <c:pt idx="2324">
                  <c:v>11.617095726068694</c:v>
                </c:pt>
                <c:pt idx="2325">
                  <c:v>11.622094476381116</c:v>
                </c:pt>
                <c:pt idx="2326">
                  <c:v>11.627093226693539</c:v>
                </c:pt>
                <c:pt idx="2327">
                  <c:v>11.632091977005961</c:v>
                </c:pt>
                <c:pt idx="2328">
                  <c:v>11.637090727318384</c:v>
                </c:pt>
                <c:pt idx="2329">
                  <c:v>11.642089477630806</c:v>
                </c:pt>
                <c:pt idx="2330">
                  <c:v>11.647088227943229</c:v>
                </c:pt>
                <c:pt idx="2331">
                  <c:v>11.652086978255651</c:v>
                </c:pt>
                <c:pt idx="2332">
                  <c:v>11.657085728568074</c:v>
                </c:pt>
                <c:pt idx="2333">
                  <c:v>11.662084478880496</c:v>
                </c:pt>
                <c:pt idx="2334">
                  <c:v>11.667083229192919</c:v>
                </c:pt>
                <c:pt idx="2335">
                  <c:v>11.672081979505341</c:v>
                </c:pt>
                <c:pt idx="2336">
                  <c:v>11.677080729817764</c:v>
                </c:pt>
                <c:pt idx="2337">
                  <c:v>11.682079480130186</c:v>
                </c:pt>
                <c:pt idx="2338">
                  <c:v>11.687078230442609</c:v>
                </c:pt>
                <c:pt idx="2339">
                  <c:v>11.692076980755031</c:v>
                </c:pt>
                <c:pt idx="2340">
                  <c:v>11.697075731067454</c:v>
                </c:pt>
                <c:pt idx="2341">
                  <c:v>11.702074481379876</c:v>
                </c:pt>
                <c:pt idx="2342">
                  <c:v>11.707073231692299</c:v>
                </c:pt>
                <c:pt idx="2343">
                  <c:v>11.712071982004721</c:v>
                </c:pt>
                <c:pt idx="2344">
                  <c:v>11.717070732317143</c:v>
                </c:pt>
                <c:pt idx="2345">
                  <c:v>11.722069482629566</c:v>
                </c:pt>
                <c:pt idx="2346">
                  <c:v>11.727068232941988</c:v>
                </c:pt>
                <c:pt idx="2347">
                  <c:v>11.732066983254411</c:v>
                </c:pt>
                <c:pt idx="2348">
                  <c:v>11.737065733566833</c:v>
                </c:pt>
                <c:pt idx="2349">
                  <c:v>11.742064483879256</c:v>
                </c:pt>
                <c:pt idx="2350">
                  <c:v>11.747063234191678</c:v>
                </c:pt>
                <c:pt idx="2351">
                  <c:v>11.752061984504101</c:v>
                </c:pt>
                <c:pt idx="2352">
                  <c:v>11.757060734816523</c:v>
                </c:pt>
                <c:pt idx="2353">
                  <c:v>11.762059485128946</c:v>
                </c:pt>
                <c:pt idx="2354">
                  <c:v>11.767058235441368</c:v>
                </c:pt>
                <c:pt idx="2355">
                  <c:v>11.772056985753791</c:v>
                </c:pt>
                <c:pt idx="2356">
                  <c:v>11.777055736066213</c:v>
                </c:pt>
                <c:pt idx="2357">
                  <c:v>11.782054486378636</c:v>
                </c:pt>
                <c:pt idx="2358">
                  <c:v>11.787053236691058</c:v>
                </c:pt>
                <c:pt idx="2359">
                  <c:v>11.792051987003481</c:v>
                </c:pt>
                <c:pt idx="2360">
                  <c:v>11.797050737315903</c:v>
                </c:pt>
                <c:pt idx="2361">
                  <c:v>11.802049487628326</c:v>
                </c:pt>
                <c:pt idx="2362">
                  <c:v>11.807048237940748</c:v>
                </c:pt>
                <c:pt idx="2363">
                  <c:v>11.81204698825317</c:v>
                </c:pt>
                <c:pt idx="2364">
                  <c:v>11.817045738565593</c:v>
                </c:pt>
                <c:pt idx="2365">
                  <c:v>11.822044488878015</c:v>
                </c:pt>
                <c:pt idx="2366">
                  <c:v>11.827043239190438</c:v>
                </c:pt>
                <c:pt idx="2367">
                  <c:v>11.83204198950286</c:v>
                </c:pt>
                <c:pt idx="2368">
                  <c:v>11.837040739815283</c:v>
                </c:pt>
                <c:pt idx="2369">
                  <c:v>11.842039490127705</c:v>
                </c:pt>
                <c:pt idx="2370">
                  <c:v>11.847038240440128</c:v>
                </c:pt>
                <c:pt idx="2371">
                  <c:v>11.85203699075255</c:v>
                </c:pt>
                <c:pt idx="2372">
                  <c:v>11.857035741064973</c:v>
                </c:pt>
                <c:pt idx="2373">
                  <c:v>11.862034491377395</c:v>
                </c:pt>
                <c:pt idx="2374">
                  <c:v>11.867033241689818</c:v>
                </c:pt>
                <c:pt idx="2375">
                  <c:v>11.87203199200224</c:v>
                </c:pt>
                <c:pt idx="2376">
                  <c:v>11.877030742314663</c:v>
                </c:pt>
                <c:pt idx="2377">
                  <c:v>11.882029492627085</c:v>
                </c:pt>
                <c:pt idx="2378">
                  <c:v>11.887028242939508</c:v>
                </c:pt>
                <c:pt idx="2379">
                  <c:v>11.89202699325193</c:v>
                </c:pt>
                <c:pt idx="2380">
                  <c:v>11.897025743564352</c:v>
                </c:pt>
                <c:pt idx="2381">
                  <c:v>11.902024493876775</c:v>
                </c:pt>
                <c:pt idx="2382">
                  <c:v>11.907023244189197</c:v>
                </c:pt>
                <c:pt idx="2383">
                  <c:v>11.91202199450162</c:v>
                </c:pt>
                <c:pt idx="2384">
                  <c:v>11.917020744814042</c:v>
                </c:pt>
                <c:pt idx="2385">
                  <c:v>11.922019495126465</c:v>
                </c:pt>
                <c:pt idx="2386">
                  <c:v>11.927018245438887</c:v>
                </c:pt>
                <c:pt idx="2387">
                  <c:v>11.93201699575131</c:v>
                </c:pt>
                <c:pt idx="2388">
                  <c:v>11.937015746063732</c:v>
                </c:pt>
                <c:pt idx="2389">
                  <c:v>11.942014496376155</c:v>
                </c:pt>
                <c:pt idx="2390">
                  <c:v>11.947013246688577</c:v>
                </c:pt>
                <c:pt idx="2391">
                  <c:v>11.952011997001</c:v>
                </c:pt>
                <c:pt idx="2392">
                  <c:v>11.957010747313422</c:v>
                </c:pt>
                <c:pt idx="2393">
                  <c:v>11.962009497625845</c:v>
                </c:pt>
                <c:pt idx="2394">
                  <c:v>11.967008247938267</c:v>
                </c:pt>
                <c:pt idx="2395">
                  <c:v>11.97200699825069</c:v>
                </c:pt>
                <c:pt idx="2396">
                  <c:v>11.977005748563112</c:v>
                </c:pt>
                <c:pt idx="2397">
                  <c:v>11.982004498875535</c:v>
                </c:pt>
                <c:pt idx="2398">
                  <c:v>11.987003249187957</c:v>
                </c:pt>
                <c:pt idx="2399">
                  <c:v>11.992001999500379</c:v>
                </c:pt>
                <c:pt idx="2400">
                  <c:v>11.997000749812802</c:v>
                </c:pt>
                <c:pt idx="2401">
                  <c:v>12.001999500125224</c:v>
                </c:pt>
                <c:pt idx="2402">
                  <c:v>12.006998250437647</c:v>
                </c:pt>
                <c:pt idx="2403">
                  <c:v>12.011997000750069</c:v>
                </c:pt>
                <c:pt idx="2404">
                  <c:v>12.016995751062492</c:v>
                </c:pt>
                <c:pt idx="2405">
                  <c:v>12.021994501374914</c:v>
                </c:pt>
                <c:pt idx="2406">
                  <c:v>12.026993251687337</c:v>
                </c:pt>
                <c:pt idx="2407">
                  <c:v>12.031992001999759</c:v>
                </c:pt>
                <c:pt idx="2408">
                  <c:v>12.036990752312182</c:v>
                </c:pt>
                <c:pt idx="2409">
                  <c:v>12.041989502624604</c:v>
                </c:pt>
                <c:pt idx="2410">
                  <c:v>12.046988252937027</c:v>
                </c:pt>
                <c:pt idx="2411">
                  <c:v>12.051987003249449</c:v>
                </c:pt>
                <c:pt idx="2412">
                  <c:v>12.056985753561872</c:v>
                </c:pt>
                <c:pt idx="2413">
                  <c:v>12.061984503874294</c:v>
                </c:pt>
                <c:pt idx="2414">
                  <c:v>12.066983254186717</c:v>
                </c:pt>
                <c:pt idx="2415">
                  <c:v>12.071982004499139</c:v>
                </c:pt>
                <c:pt idx="2416">
                  <c:v>12.076980754811562</c:v>
                </c:pt>
                <c:pt idx="2417">
                  <c:v>12.081979505123984</c:v>
                </c:pt>
                <c:pt idx="2418">
                  <c:v>12.086978255436406</c:v>
                </c:pt>
                <c:pt idx="2419">
                  <c:v>12.091977005748829</c:v>
                </c:pt>
                <c:pt idx="2420">
                  <c:v>12.096975756061251</c:v>
                </c:pt>
                <c:pt idx="2421">
                  <c:v>12.101974506373674</c:v>
                </c:pt>
                <c:pt idx="2422">
                  <c:v>12.106973256686096</c:v>
                </c:pt>
                <c:pt idx="2423">
                  <c:v>12.111972006998519</c:v>
                </c:pt>
                <c:pt idx="2424">
                  <c:v>12.116970757310941</c:v>
                </c:pt>
                <c:pt idx="2425">
                  <c:v>12.121969507623364</c:v>
                </c:pt>
                <c:pt idx="2426">
                  <c:v>12.126968257935786</c:v>
                </c:pt>
                <c:pt idx="2427">
                  <c:v>12.131967008248209</c:v>
                </c:pt>
                <c:pt idx="2428">
                  <c:v>12.136965758560631</c:v>
                </c:pt>
                <c:pt idx="2429">
                  <c:v>12.141964508873054</c:v>
                </c:pt>
                <c:pt idx="2430">
                  <c:v>12.146963259185476</c:v>
                </c:pt>
                <c:pt idx="2431">
                  <c:v>12.151962009497899</c:v>
                </c:pt>
                <c:pt idx="2432">
                  <c:v>12.156960759810321</c:v>
                </c:pt>
                <c:pt idx="2433">
                  <c:v>12.161959510122744</c:v>
                </c:pt>
                <c:pt idx="2434">
                  <c:v>12.166958260435166</c:v>
                </c:pt>
                <c:pt idx="2435">
                  <c:v>12.171957010747589</c:v>
                </c:pt>
                <c:pt idx="2436">
                  <c:v>12.176955761060011</c:v>
                </c:pt>
                <c:pt idx="2437">
                  <c:v>12.181954511372433</c:v>
                </c:pt>
                <c:pt idx="2438">
                  <c:v>12.186953261684856</c:v>
                </c:pt>
                <c:pt idx="2439">
                  <c:v>12.191952011997278</c:v>
                </c:pt>
                <c:pt idx="2440">
                  <c:v>12.196950762309701</c:v>
                </c:pt>
                <c:pt idx="2441">
                  <c:v>12.201949512622123</c:v>
                </c:pt>
                <c:pt idx="2442">
                  <c:v>12.206948262934546</c:v>
                </c:pt>
                <c:pt idx="2443">
                  <c:v>12.211947013246968</c:v>
                </c:pt>
                <c:pt idx="2444">
                  <c:v>12.216945763559391</c:v>
                </c:pt>
                <c:pt idx="2445">
                  <c:v>12.221944513871813</c:v>
                </c:pt>
                <c:pt idx="2446">
                  <c:v>12.226943264184236</c:v>
                </c:pt>
                <c:pt idx="2447">
                  <c:v>12.231942014496658</c:v>
                </c:pt>
                <c:pt idx="2448">
                  <c:v>12.236940764809081</c:v>
                </c:pt>
                <c:pt idx="2449">
                  <c:v>12.241939515121503</c:v>
                </c:pt>
                <c:pt idx="2450">
                  <c:v>12.246938265433926</c:v>
                </c:pt>
                <c:pt idx="2451">
                  <c:v>12.251937015746348</c:v>
                </c:pt>
                <c:pt idx="2452">
                  <c:v>12.256935766058771</c:v>
                </c:pt>
                <c:pt idx="2453">
                  <c:v>12.261934516371193</c:v>
                </c:pt>
                <c:pt idx="2454">
                  <c:v>12.266933266683615</c:v>
                </c:pt>
                <c:pt idx="2455">
                  <c:v>12.271932016996038</c:v>
                </c:pt>
                <c:pt idx="2456">
                  <c:v>12.27693076730846</c:v>
                </c:pt>
                <c:pt idx="2457">
                  <c:v>12.281929517620883</c:v>
                </c:pt>
                <c:pt idx="2458">
                  <c:v>12.286928267933305</c:v>
                </c:pt>
                <c:pt idx="2459">
                  <c:v>12.291927018245728</c:v>
                </c:pt>
                <c:pt idx="2460">
                  <c:v>12.29692576855815</c:v>
                </c:pt>
                <c:pt idx="2461">
                  <c:v>12.301924518870573</c:v>
                </c:pt>
                <c:pt idx="2462">
                  <c:v>12.306923269182995</c:v>
                </c:pt>
                <c:pt idx="2463">
                  <c:v>12.311922019495418</c:v>
                </c:pt>
                <c:pt idx="2464">
                  <c:v>12.31692076980784</c:v>
                </c:pt>
                <c:pt idx="2465">
                  <c:v>12.321919520120263</c:v>
                </c:pt>
                <c:pt idx="2466">
                  <c:v>12.326918270432685</c:v>
                </c:pt>
                <c:pt idx="2467">
                  <c:v>12.331917020745108</c:v>
                </c:pt>
                <c:pt idx="2468">
                  <c:v>12.33691577105753</c:v>
                </c:pt>
                <c:pt idx="2469">
                  <c:v>12.341914521369953</c:v>
                </c:pt>
                <c:pt idx="2470">
                  <c:v>12.346913271682375</c:v>
                </c:pt>
                <c:pt idx="2471">
                  <c:v>12.351912021994798</c:v>
                </c:pt>
                <c:pt idx="2472">
                  <c:v>12.35691077230722</c:v>
                </c:pt>
                <c:pt idx="2473">
                  <c:v>12.361909522619642</c:v>
                </c:pt>
                <c:pt idx="2474">
                  <c:v>12.366908272932065</c:v>
                </c:pt>
                <c:pt idx="2475">
                  <c:v>12.371907023244487</c:v>
                </c:pt>
                <c:pt idx="2476">
                  <c:v>12.37690577355691</c:v>
                </c:pt>
                <c:pt idx="2477">
                  <c:v>12.381904523869332</c:v>
                </c:pt>
                <c:pt idx="2478">
                  <c:v>12.386903274181755</c:v>
                </c:pt>
                <c:pt idx="2479">
                  <c:v>12.391902024494177</c:v>
                </c:pt>
                <c:pt idx="2480">
                  <c:v>12.3969007748066</c:v>
                </c:pt>
                <c:pt idx="2481">
                  <c:v>12.401899525119022</c:v>
                </c:pt>
                <c:pt idx="2482">
                  <c:v>12.406898275431445</c:v>
                </c:pt>
                <c:pt idx="2483">
                  <c:v>12.411897025743867</c:v>
                </c:pt>
                <c:pt idx="2484">
                  <c:v>12.41689577605629</c:v>
                </c:pt>
                <c:pt idx="2485">
                  <c:v>12.421894526368712</c:v>
                </c:pt>
                <c:pt idx="2486">
                  <c:v>12.426893276681135</c:v>
                </c:pt>
                <c:pt idx="2487">
                  <c:v>12.431892026993557</c:v>
                </c:pt>
                <c:pt idx="2488">
                  <c:v>12.43689077730598</c:v>
                </c:pt>
                <c:pt idx="2489">
                  <c:v>12.441889527618402</c:v>
                </c:pt>
                <c:pt idx="2490">
                  <c:v>12.446888277930825</c:v>
                </c:pt>
                <c:pt idx="2491">
                  <c:v>12.451887028243247</c:v>
                </c:pt>
                <c:pt idx="2492">
                  <c:v>12.456885778555669</c:v>
                </c:pt>
                <c:pt idx="2493">
                  <c:v>12.461884528868092</c:v>
                </c:pt>
                <c:pt idx="2494">
                  <c:v>12.466883279180514</c:v>
                </c:pt>
                <c:pt idx="2495">
                  <c:v>12.471882029492937</c:v>
                </c:pt>
                <c:pt idx="2496">
                  <c:v>12.476880779805359</c:v>
                </c:pt>
                <c:pt idx="2497">
                  <c:v>12.481879530117782</c:v>
                </c:pt>
                <c:pt idx="2498">
                  <c:v>12.486878280430204</c:v>
                </c:pt>
                <c:pt idx="2499">
                  <c:v>12.491877030742627</c:v>
                </c:pt>
                <c:pt idx="2500">
                  <c:v>12.496875781055049</c:v>
                </c:pt>
                <c:pt idx="2501">
                  <c:v>12.501874531367472</c:v>
                </c:pt>
                <c:pt idx="2502">
                  <c:v>12.506873281679894</c:v>
                </c:pt>
                <c:pt idx="2503">
                  <c:v>12.511872031992317</c:v>
                </c:pt>
                <c:pt idx="2504">
                  <c:v>12.516870782304739</c:v>
                </c:pt>
                <c:pt idx="2505">
                  <c:v>12.521869532617162</c:v>
                </c:pt>
                <c:pt idx="2506">
                  <c:v>12.526868282929584</c:v>
                </c:pt>
                <c:pt idx="2507">
                  <c:v>12.531867033242007</c:v>
                </c:pt>
                <c:pt idx="2508">
                  <c:v>12.536865783554429</c:v>
                </c:pt>
                <c:pt idx="2509">
                  <c:v>12.541864533866852</c:v>
                </c:pt>
                <c:pt idx="2510">
                  <c:v>12.546863284179274</c:v>
                </c:pt>
                <c:pt idx="2511">
                  <c:v>12.551862034491696</c:v>
                </c:pt>
                <c:pt idx="2512">
                  <c:v>12.556860784804119</c:v>
                </c:pt>
                <c:pt idx="2513">
                  <c:v>12.561859535116541</c:v>
                </c:pt>
                <c:pt idx="2514">
                  <c:v>12.566858285428964</c:v>
                </c:pt>
                <c:pt idx="2515">
                  <c:v>12.571857035741386</c:v>
                </c:pt>
                <c:pt idx="2516">
                  <c:v>12.576855786053809</c:v>
                </c:pt>
                <c:pt idx="2517">
                  <c:v>12.581854536366231</c:v>
                </c:pt>
                <c:pt idx="2518">
                  <c:v>12.586853286678654</c:v>
                </c:pt>
                <c:pt idx="2519">
                  <c:v>12.591852036991076</c:v>
                </c:pt>
                <c:pt idx="2520">
                  <c:v>12.596850787303499</c:v>
                </c:pt>
                <c:pt idx="2521">
                  <c:v>12.601849537615921</c:v>
                </c:pt>
                <c:pt idx="2522">
                  <c:v>12.606848287928344</c:v>
                </c:pt>
                <c:pt idx="2523">
                  <c:v>12.611847038240766</c:v>
                </c:pt>
                <c:pt idx="2524">
                  <c:v>12.616845788553189</c:v>
                </c:pt>
                <c:pt idx="2525">
                  <c:v>12.621844538865611</c:v>
                </c:pt>
                <c:pt idx="2526">
                  <c:v>12.626843289178034</c:v>
                </c:pt>
                <c:pt idx="2527">
                  <c:v>12.631842039490456</c:v>
                </c:pt>
                <c:pt idx="2528">
                  <c:v>12.636840789802879</c:v>
                </c:pt>
                <c:pt idx="2529">
                  <c:v>12.641839540115301</c:v>
                </c:pt>
                <c:pt idx="2530">
                  <c:v>12.646838290427723</c:v>
                </c:pt>
                <c:pt idx="2531">
                  <c:v>12.651837040740146</c:v>
                </c:pt>
                <c:pt idx="2532">
                  <c:v>12.656835791052568</c:v>
                </c:pt>
                <c:pt idx="2533">
                  <c:v>12.661834541364991</c:v>
                </c:pt>
                <c:pt idx="2534">
                  <c:v>12.666833291677413</c:v>
                </c:pt>
                <c:pt idx="2535">
                  <c:v>12.671832041989836</c:v>
                </c:pt>
                <c:pt idx="2536">
                  <c:v>12.676830792302258</c:v>
                </c:pt>
                <c:pt idx="2537">
                  <c:v>12.681829542614681</c:v>
                </c:pt>
                <c:pt idx="2538">
                  <c:v>12.686828292927103</c:v>
                </c:pt>
                <c:pt idx="2539">
                  <c:v>12.691827043239526</c:v>
                </c:pt>
                <c:pt idx="2540">
                  <c:v>12.696825793551948</c:v>
                </c:pt>
                <c:pt idx="2541">
                  <c:v>12.701824543864371</c:v>
                </c:pt>
                <c:pt idx="2542">
                  <c:v>12.706823294176793</c:v>
                </c:pt>
                <c:pt idx="2543">
                  <c:v>12.711822044489216</c:v>
                </c:pt>
                <c:pt idx="2544">
                  <c:v>12.716820794801638</c:v>
                </c:pt>
                <c:pt idx="2545">
                  <c:v>12.721819545114061</c:v>
                </c:pt>
                <c:pt idx="2546">
                  <c:v>12.726818295426483</c:v>
                </c:pt>
                <c:pt idx="2547">
                  <c:v>12.731817045738905</c:v>
                </c:pt>
                <c:pt idx="2548">
                  <c:v>12.736815796051328</c:v>
                </c:pt>
                <c:pt idx="2549">
                  <c:v>12.74181454636375</c:v>
                </c:pt>
                <c:pt idx="2550">
                  <c:v>12.746813296676173</c:v>
                </c:pt>
                <c:pt idx="2551">
                  <c:v>12.751812046988595</c:v>
                </c:pt>
                <c:pt idx="2552">
                  <c:v>12.756810797301018</c:v>
                </c:pt>
                <c:pt idx="2553">
                  <c:v>12.76180954761344</c:v>
                </c:pt>
                <c:pt idx="2554">
                  <c:v>12.766808297925863</c:v>
                </c:pt>
                <c:pt idx="2555">
                  <c:v>12.771807048238285</c:v>
                </c:pt>
                <c:pt idx="2556">
                  <c:v>12.776805798550708</c:v>
                </c:pt>
                <c:pt idx="2557">
                  <c:v>12.78180454886313</c:v>
                </c:pt>
                <c:pt idx="2558">
                  <c:v>12.786803299175553</c:v>
                </c:pt>
                <c:pt idx="2559">
                  <c:v>12.791802049487975</c:v>
                </c:pt>
                <c:pt idx="2560">
                  <c:v>12.796800799800398</c:v>
                </c:pt>
                <c:pt idx="2561">
                  <c:v>12.80179955011282</c:v>
                </c:pt>
                <c:pt idx="2562">
                  <c:v>12.806798300425243</c:v>
                </c:pt>
                <c:pt idx="2563">
                  <c:v>12.811797050737665</c:v>
                </c:pt>
                <c:pt idx="2564">
                  <c:v>12.816795801050088</c:v>
                </c:pt>
                <c:pt idx="2565">
                  <c:v>12.82179455136251</c:v>
                </c:pt>
                <c:pt idx="2566">
                  <c:v>12.826793301674932</c:v>
                </c:pt>
                <c:pt idx="2567">
                  <c:v>12.831792051987355</c:v>
                </c:pt>
                <c:pt idx="2568">
                  <c:v>12.836790802299777</c:v>
                </c:pt>
                <c:pt idx="2569">
                  <c:v>12.8417895526122</c:v>
                </c:pt>
                <c:pt idx="2570">
                  <c:v>12.846788302924622</c:v>
                </c:pt>
                <c:pt idx="2571">
                  <c:v>12.851787053237045</c:v>
                </c:pt>
                <c:pt idx="2572">
                  <c:v>12.856785803549467</c:v>
                </c:pt>
                <c:pt idx="2573">
                  <c:v>12.86178455386189</c:v>
                </c:pt>
                <c:pt idx="2574">
                  <c:v>12.866783304174312</c:v>
                </c:pt>
                <c:pt idx="2575">
                  <c:v>12.871782054486735</c:v>
                </c:pt>
                <c:pt idx="2576">
                  <c:v>12.876780804799157</c:v>
                </c:pt>
                <c:pt idx="2577">
                  <c:v>12.88177955511158</c:v>
                </c:pt>
                <c:pt idx="2578">
                  <c:v>12.886778305424002</c:v>
                </c:pt>
                <c:pt idx="2579">
                  <c:v>12.891777055736425</c:v>
                </c:pt>
                <c:pt idx="2580">
                  <c:v>12.896775806048847</c:v>
                </c:pt>
                <c:pt idx="2581">
                  <c:v>12.90177455636127</c:v>
                </c:pt>
                <c:pt idx="2582">
                  <c:v>12.906773306673692</c:v>
                </c:pt>
                <c:pt idx="2583">
                  <c:v>12.911772056986115</c:v>
                </c:pt>
                <c:pt idx="2584">
                  <c:v>12.916770807298537</c:v>
                </c:pt>
                <c:pt idx="2585">
                  <c:v>12.921769557610959</c:v>
                </c:pt>
                <c:pt idx="2586">
                  <c:v>12.926768307923382</c:v>
                </c:pt>
                <c:pt idx="2587">
                  <c:v>12.931767058235804</c:v>
                </c:pt>
                <c:pt idx="2588">
                  <c:v>12.936765808548227</c:v>
                </c:pt>
                <c:pt idx="2589">
                  <c:v>12.941764558860649</c:v>
                </c:pt>
                <c:pt idx="2590">
                  <c:v>12.946763309173072</c:v>
                </c:pt>
                <c:pt idx="2591">
                  <c:v>12.951762059485494</c:v>
                </c:pt>
                <c:pt idx="2592">
                  <c:v>12.956760809797917</c:v>
                </c:pt>
                <c:pt idx="2593">
                  <c:v>12.961759560110339</c:v>
                </c:pt>
                <c:pt idx="2594">
                  <c:v>12.966758310422762</c:v>
                </c:pt>
                <c:pt idx="2595">
                  <c:v>12.971757060735184</c:v>
                </c:pt>
                <c:pt idx="2596">
                  <c:v>12.976755811047607</c:v>
                </c:pt>
                <c:pt idx="2597">
                  <c:v>12.981754561360029</c:v>
                </c:pt>
                <c:pt idx="2598">
                  <c:v>12.986753311672452</c:v>
                </c:pt>
                <c:pt idx="2599">
                  <c:v>12.991752061984874</c:v>
                </c:pt>
                <c:pt idx="2600">
                  <c:v>12.996750812297297</c:v>
                </c:pt>
                <c:pt idx="2601">
                  <c:v>13.001749562609719</c:v>
                </c:pt>
                <c:pt idx="2602">
                  <c:v>13.006748312922142</c:v>
                </c:pt>
                <c:pt idx="2603">
                  <c:v>13.011747063234564</c:v>
                </c:pt>
                <c:pt idx="2604">
                  <c:v>13.016745813546986</c:v>
                </c:pt>
                <c:pt idx="2605">
                  <c:v>13.021744563859409</c:v>
                </c:pt>
                <c:pt idx="2606">
                  <c:v>13.026743314171831</c:v>
                </c:pt>
                <c:pt idx="2607">
                  <c:v>13.031742064484254</c:v>
                </c:pt>
                <c:pt idx="2608">
                  <c:v>13.036740814796676</c:v>
                </c:pt>
                <c:pt idx="2609">
                  <c:v>13.041739565109099</c:v>
                </c:pt>
                <c:pt idx="2610">
                  <c:v>13.046738315421521</c:v>
                </c:pt>
                <c:pt idx="2611">
                  <c:v>13.051737065733944</c:v>
                </c:pt>
                <c:pt idx="2612">
                  <c:v>13.056735816046366</c:v>
                </c:pt>
                <c:pt idx="2613">
                  <c:v>13.061734566358789</c:v>
                </c:pt>
                <c:pt idx="2614">
                  <c:v>13.066733316671211</c:v>
                </c:pt>
                <c:pt idx="2615">
                  <c:v>13.071732066983634</c:v>
                </c:pt>
                <c:pt idx="2616">
                  <c:v>13.076730817296056</c:v>
                </c:pt>
                <c:pt idx="2617">
                  <c:v>13.081729567608479</c:v>
                </c:pt>
                <c:pt idx="2618">
                  <c:v>13.086728317920901</c:v>
                </c:pt>
                <c:pt idx="2619">
                  <c:v>13.091727068233324</c:v>
                </c:pt>
                <c:pt idx="2620">
                  <c:v>13.096725818545746</c:v>
                </c:pt>
                <c:pt idx="2621">
                  <c:v>13.101724568858168</c:v>
                </c:pt>
                <c:pt idx="2622">
                  <c:v>13.106723319170591</c:v>
                </c:pt>
                <c:pt idx="2623">
                  <c:v>13.111722069483013</c:v>
                </c:pt>
                <c:pt idx="2624">
                  <c:v>13.116720819795436</c:v>
                </c:pt>
                <c:pt idx="2625">
                  <c:v>13.121719570107858</c:v>
                </c:pt>
                <c:pt idx="2626">
                  <c:v>13.126718320420281</c:v>
                </c:pt>
                <c:pt idx="2627">
                  <c:v>13.131717070732703</c:v>
                </c:pt>
                <c:pt idx="2628">
                  <c:v>13.136715821045126</c:v>
                </c:pt>
                <c:pt idx="2629">
                  <c:v>13.141714571357548</c:v>
                </c:pt>
                <c:pt idx="2630">
                  <c:v>13.146713321669971</c:v>
                </c:pt>
                <c:pt idx="2631">
                  <c:v>13.151712071982393</c:v>
                </c:pt>
                <c:pt idx="2632">
                  <c:v>13.156710822294816</c:v>
                </c:pt>
                <c:pt idx="2633">
                  <c:v>13.161709572607238</c:v>
                </c:pt>
                <c:pt idx="2634">
                  <c:v>13.166708322919661</c:v>
                </c:pt>
                <c:pt idx="2635">
                  <c:v>13.171707073232083</c:v>
                </c:pt>
                <c:pt idx="2636">
                  <c:v>13.176705823544506</c:v>
                </c:pt>
                <c:pt idx="2637">
                  <c:v>13.181704573856928</c:v>
                </c:pt>
                <c:pt idx="2638">
                  <c:v>13.186703324169351</c:v>
                </c:pt>
                <c:pt idx="2639">
                  <c:v>13.191702074481773</c:v>
                </c:pt>
                <c:pt idx="2640">
                  <c:v>13.196700824794195</c:v>
                </c:pt>
                <c:pt idx="2641">
                  <c:v>13.201699575106618</c:v>
                </c:pt>
                <c:pt idx="2642">
                  <c:v>13.20669832541904</c:v>
                </c:pt>
                <c:pt idx="2643">
                  <c:v>13.211697075731463</c:v>
                </c:pt>
                <c:pt idx="2644">
                  <c:v>13.216695826043885</c:v>
                </c:pt>
                <c:pt idx="2645">
                  <c:v>13.221694576356308</c:v>
                </c:pt>
                <c:pt idx="2646">
                  <c:v>13.22669332666873</c:v>
                </c:pt>
                <c:pt idx="2647">
                  <c:v>13.231692076981153</c:v>
                </c:pt>
                <c:pt idx="2648">
                  <c:v>13.236690827293575</c:v>
                </c:pt>
                <c:pt idx="2649">
                  <c:v>13.241689577605998</c:v>
                </c:pt>
                <c:pt idx="2650">
                  <c:v>13.24668832791842</c:v>
                </c:pt>
                <c:pt idx="2651">
                  <c:v>13.251687078230843</c:v>
                </c:pt>
                <c:pt idx="2652">
                  <c:v>13.256685828543265</c:v>
                </c:pt>
                <c:pt idx="2653">
                  <c:v>13.261684578855688</c:v>
                </c:pt>
                <c:pt idx="2654">
                  <c:v>13.26668332916811</c:v>
                </c:pt>
                <c:pt idx="2655">
                  <c:v>13.271682079480533</c:v>
                </c:pt>
                <c:pt idx="2656">
                  <c:v>13.276680829792955</c:v>
                </c:pt>
                <c:pt idx="2657">
                  <c:v>13.281679580105378</c:v>
                </c:pt>
                <c:pt idx="2658">
                  <c:v>13.2866783304178</c:v>
                </c:pt>
                <c:pt idx="2659">
                  <c:v>13.291677080730222</c:v>
                </c:pt>
                <c:pt idx="2660">
                  <c:v>13.296675831042645</c:v>
                </c:pt>
                <c:pt idx="2661">
                  <c:v>13.301674581355067</c:v>
                </c:pt>
                <c:pt idx="2662">
                  <c:v>13.30667333166749</c:v>
                </c:pt>
                <c:pt idx="2663">
                  <c:v>13.311672081979912</c:v>
                </c:pt>
                <c:pt idx="2664">
                  <c:v>13.316670832292335</c:v>
                </c:pt>
                <c:pt idx="2665">
                  <c:v>13.321669582604757</c:v>
                </c:pt>
                <c:pt idx="2666">
                  <c:v>13.32666833291718</c:v>
                </c:pt>
                <c:pt idx="2667">
                  <c:v>13.331667083229602</c:v>
                </c:pt>
                <c:pt idx="2668">
                  <c:v>13.336665833542025</c:v>
                </c:pt>
                <c:pt idx="2669">
                  <c:v>13.341664583854447</c:v>
                </c:pt>
                <c:pt idx="2670">
                  <c:v>13.34666333416687</c:v>
                </c:pt>
                <c:pt idx="2671">
                  <c:v>13.351662084479292</c:v>
                </c:pt>
                <c:pt idx="2672">
                  <c:v>13.356660834791715</c:v>
                </c:pt>
                <c:pt idx="2673">
                  <c:v>13.361659585104137</c:v>
                </c:pt>
                <c:pt idx="2674">
                  <c:v>13.36665833541656</c:v>
                </c:pt>
                <c:pt idx="2675">
                  <c:v>13.371657085728982</c:v>
                </c:pt>
                <c:pt idx="2676">
                  <c:v>13.376655836041405</c:v>
                </c:pt>
                <c:pt idx="2677">
                  <c:v>13.381654586353827</c:v>
                </c:pt>
                <c:pt idx="2678">
                  <c:v>13.386653336666249</c:v>
                </c:pt>
                <c:pt idx="2679">
                  <c:v>13.391652086978672</c:v>
                </c:pt>
                <c:pt idx="2680">
                  <c:v>13.396650837291094</c:v>
                </c:pt>
                <c:pt idx="2681">
                  <c:v>13.401649587603517</c:v>
                </c:pt>
                <c:pt idx="2682">
                  <c:v>13.406648337915939</c:v>
                </c:pt>
                <c:pt idx="2683">
                  <c:v>13.411647088228362</c:v>
                </c:pt>
                <c:pt idx="2684">
                  <c:v>13.416645838540784</c:v>
                </c:pt>
                <c:pt idx="2685">
                  <c:v>13.421644588853207</c:v>
                </c:pt>
                <c:pt idx="2686">
                  <c:v>13.426643339165629</c:v>
                </c:pt>
                <c:pt idx="2687">
                  <c:v>13.431642089478052</c:v>
                </c:pt>
                <c:pt idx="2688">
                  <c:v>13.436640839790474</c:v>
                </c:pt>
                <c:pt idx="2689">
                  <c:v>13.441639590102897</c:v>
                </c:pt>
                <c:pt idx="2690">
                  <c:v>13.446638340415319</c:v>
                </c:pt>
                <c:pt idx="2691">
                  <c:v>13.451637090727742</c:v>
                </c:pt>
                <c:pt idx="2692">
                  <c:v>13.456635841040164</c:v>
                </c:pt>
                <c:pt idx="2693">
                  <c:v>13.461634591352587</c:v>
                </c:pt>
                <c:pt idx="2694">
                  <c:v>13.466633341665009</c:v>
                </c:pt>
                <c:pt idx="2695">
                  <c:v>13.471632091977432</c:v>
                </c:pt>
                <c:pt idx="2696">
                  <c:v>13.476630842289854</c:v>
                </c:pt>
                <c:pt idx="2697">
                  <c:v>13.481629592602276</c:v>
                </c:pt>
                <c:pt idx="2698">
                  <c:v>13.486628342914699</c:v>
                </c:pt>
                <c:pt idx="2699">
                  <c:v>13.491627093227121</c:v>
                </c:pt>
                <c:pt idx="2700">
                  <c:v>13.496625843539544</c:v>
                </c:pt>
                <c:pt idx="2701">
                  <c:v>13.501624593851966</c:v>
                </c:pt>
                <c:pt idx="2702">
                  <c:v>13.506623344164389</c:v>
                </c:pt>
                <c:pt idx="2703">
                  <c:v>13.511622094476811</c:v>
                </c:pt>
                <c:pt idx="2704">
                  <c:v>13.516620844789234</c:v>
                </c:pt>
                <c:pt idx="2705">
                  <c:v>13.521619595101656</c:v>
                </c:pt>
                <c:pt idx="2706">
                  <c:v>13.526618345414079</c:v>
                </c:pt>
                <c:pt idx="2707">
                  <c:v>13.531617095726501</c:v>
                </c:pt>
                <c:pt idx="2708">
                  <c:v>13.536615846038924</c:v>
                </c:pt>
                <c:pt idx="2709">
                  <c:v>13.541614596351346</c:v>
                </c:pt>
                <c:pt idx="2710">
                  <c:v>13.546613346663769</c:v>
                </c:pt>
                <c:pt idx="2711">
                  <c:v>13.551612096976191</c:v>
                </c:pt>
                <c:pt idx="2712">
                  <c:v>13.556610847288614</c:v>
                </c:pt>
                <c:pt idx="2713">
                  <c:v>13.561609597601036</c:v>
                </c:pt>
                <c:pt idx="2714">
                  <c:v>13.566608347913458</c:v>
                </c:pt>
                <c:pt idx="2715">
                  <c:v>13.571607098225881</c:v>
                </c:pt>
                <c:pt idx="2716">
                  <c:v>13.576605848538303</c:v>
                </c:pt>
                <c:pt idx="2717">
                  <c:v>13.581604598850726</c:v>
                </c:pt>
                <c:pt idx="2718">
                  <c:v>13.586603349163148</c:v>
                </c:pt>
                <c:pt idx="2719">
                  <c:v>13.591602099475571</c:v>
                </c:pt>
                <c:pt idx="2720">
                  <c:v>13.596600849787993</c:v>
                </c:pt>
                <c:pt idx="2721">
                  <c:v>13.601599600100416</c:v>
                </c:pt>
                <c:pt idx="2722">
                  <c:v>13.606598350412838</c:v>
                </c:pt>
                <c:pt idx="2723">
                  <c:v>13.611597100725261</c:v>
                </c:pt>
                <c:pt idx="2724">
                  <c:v>13.616595851037683</c:v>
                </c:pt>
                <c:pt idx="2725">
                  <c:v>13.621594601350106</c:v>
                </c:pt>
                <c:pt idx="2726">
                  <c:v>13.626593351662528</c:v>
                </c:pt>
                <c:pt idx="2727">
                  <c:v>13.631592101974951</c:v>
                </c:pt>
                <c:pt idx="2728">
                  <c:v>13.636590852287373</c:v>
                </c:pt>
                <c:pt idx="2729">
                  <c:v>13.641589602599796</c:v>
                </c:pt>
                <c:pt idx="2730">
                  <c:v>13.646588352912218</c:v>
                </c:pt>
                <c:pt idx="2731">
                  <c:v>13.651587103224641</c:v>
                </c:pt>
                <c:pt idx="2732">
                  <c:v>13.656585853537063</c:v>
                </c:pt>
                <c:pt idx="2733">
                  <c:v>13.661584603849485</c:v>
                </c:pt>
                <c:pt idx="2734">
                  <c:v>13.666583354161908</c:v>
                </c:pt>
                <c:pt idx="2735">
                  <c:v>13.67158210447433</c:v>
                </c:pt>
                <c:pt idx="2736">
                  <c:v>13.676580854786753</c:v>
                </c:pt>
                <c:pt idx="2737">
                  <c:v>13.681579605099175</c:v>
                </c:pt>
                <c:pt idx="2738">
                  <c:v>13.686578355411598</c:v>
                </c:pt>
                <c:pt idx="2739">
                  <c:v>13.69157710572402</c:v>
                </c:pt>
                <c:pt idx="2740">
                  <c:v>13.696575856036443</c:v>
                </c:pt>
                <c:pt idx="2741">
                  <c:v>13.701574606348865</c:v>
                </c:pt>
                <c:pt idx="2742">
                  <c:v>13.706573356661288</c:v>
                </c:pt>
                <c:pt idx="2743">
                  <c:v>13.71157210697371</c:v>
                </c:pt>
                <c:pt idx="2744">
                  <c:v>13.716570857286133</c:v>
                </c:pt>
                <c:pt idx="2745">
                  <c:v>13.721569607598555</c:v>
                </c:pt>
                <c:pt idx="2746">
                  <c:v>13.726568357910978</c:v>
                </c:pt>
                <c:pt idx="2747">
                  <c:v>13.7315671082234</c:v>
                </c:pt>
                <c:pt idx="2748">
                  <c:v>13.736565858535823</c:v>
                </c:pt>
                <c:pt idx="2749">
                  <c:v>13.741564608848245</c:v>
                </c:pt>
                <c:pt idx="2750">
                  <c:v>13.746563359160668</c:v>
                </c:pt>
                <c:pt idx="2751">
                  <c:v>13.75156210947309</c:v>
                </c:pt>
                <c:pt idx="2752">
                  <c:v>13.756560859785512</c:v>
                </c:pt>
                <c:pt idx="2753">
                  <c:v>13.761559610097935</c:v>
                </c:pt>
                <c:pt idx="2754">
                  <c:v>13.766558360410357</c:v>
                </c:pt>
                <c:pt idx="2755">
                  <c:v>13.77155711072278</c:v>
                </c:pt>
                <c:pt idx="2756">
                  <c:v>13.776555861035202</c:v>
                </c:pt>
                <c:pt idx="2757">
                  <c:v>13.781554611347625</c:v>
                </c:pt>
                <c:pt idx="2758">
                  <c:v>13.786553361660047</c:v>
                </c:pt>
                <c:pt idx="2759">
                  <c:v>13.79155211197247</c:v>
                </c:pt>
                <c:pt idx="2760">
                  <c:v>13.796550862284892</c:v>
                </c:pt>
                <c:pt idx="2761">
                  <c:v>13.801549612597315</c:v>
                </c:pt>
                <c:pt idx="2762">
                  <c:v>13.806548362909737</c:v>
                </c:pt>
                <c:pt idx="2763">
                  <c:v>13.81154711322216</c:v>
                </c:pt>
                <c:pt idx="2764">
                  <c:v>13.816545863534582</c:v>
                </c:pt>
                <c:pt idx="2765">
                  <c:v>13.821544613847005</c:v>
                </c:pt>
                <c:pt idx="2766">
                  <c:v>13.826543364159427</c:v>
                </c:pt>
                <c:pt idx="2767">
                  <c:v>13.83154211447185</c:v>
                </c:pt>
                <c:pt idx="2768">
                  <c:v>13.836540864784272</c:v>
                </c:pt>
                <c:pt idx="2769">
                  <c:v>13.841539615096695</c:v>
                </c:pt>
                <c:pt idx="2770">
                  <c:v>13.846538365409117</c:v>
                </c:pt>
                <c:pt idx="2771">
                  <c:v>13.851537115721539</c:v>
                </c:pt>
                <c:pt idx="2772">
                  <c:v>13.856535866033962</c:v>
                </c:pt>
                <c:pt idx="2773">
                  <c:v>13.861534616346384</c:v>
                </c:pt>
                <c:pt idx="2774">
                  <c:v>13.866533366658807</c:v>
                </c:pt>
                <c:pt idx="2775">
                  <c:v>13.871532116971229</c:v>
                </c:pt>
                <c:pt idx="2776">
                  <c:v>13.876530867283652</c:v>
                </c:pt>
                <c:pt idx="2777">
                  <c:v>13.881529617596074</c:v>
                </c:pt>
                <c:pt idx="2778">
                  <c:v>13.886528367908497</c:v>
                </c:pt>
                <c:pt idx="2779">
                  <c:v>13.891527118220919</c:v>
                </c:pt>
                <c:pt idx="2780">
                  <c:v>13.896525868533342</c:v>
                </c:pt>
                <c:pt idx="2781">
                  <c:v>13.901524618845764</c:v>
                </c:pt>
                <c:pt idx="2782">
                  <c:v>13.906523369158187</c:v>
                </c:pt>
                <c:pt idx="2783">
                  <c:v>13.911522119470609</c:v>
                </c:pt>
                <c:pt idx="2784">
                  <c:v>13.916520869783032</c:v>
                </c:pt>
                <c:pt idx="2785">
                  <c:v>13.921519620095454</c:v>
                </c:pt>
                <c:pt idx="2786">
                  <c:v>13.926518370407877</c:v>
                </c:pt>
                <c:pt idx="2787">
                  <c:v>13.931517120720299</c:v>
                </c:pt>
                <c:pt idx="2788">
                  <c:v>13.936515871032721</c:v>
                </c:pt>
                <c:pt idx="2789">
                  <c:v>13.941514621345144</c:v>
                </c:pt>
                <c:pt idx="2790">
                  <c:v>13.946513371657566</c:v>
                </c:pt>
                <c:pt idx="2791">
                  <c:v>13.951512121969989</c:v>
                </c:pt>
                <c:pt idx="2792">
                  <c:v>13.956510872282411</c:v>
                </c:pt>
                <c:pt idx="2793">
                  <c:v>13.961509622594834</c:v>
                </c:pt>
                <c:pt idx="2794">
                  <c:v>13.966508372907256</c:v>
                </c:pt>
                <c:pt idx="2795">
                  <c:v>13.971507123219679</c:v>
                </c:pt>
                <c:pt idx="2796">
                  <c:v>13.976505873532101</c:v>
                </c:pt>
                <c:pt idx="2797">
                  <c:v>13.981504623844524</c:v>
                </c:pt>
                <c:pt idx="2798">
                  <c:v>13.986503374156946</c:v>
                </c:pt>
                <c:pt idx="2799">
                  <c:v>13.991502124469369</c:v>
                </c:pt>
                <c:pt idx="2800">
                  <c:v>13.996500874781791</c:v>
                </c:pt>
                <c:pt idx="2801">
                  <c:v>14.001499625094214</c:v>
                </c:pt>
                <c:pt idx="2802">
                  <c:v>14.006498375406636</c:v>
                </c:pt>
                <c:pt idx="2803">
                  <c:v>14.011497125719059</c:v>
                </c:pt>
                <c:pt idx="2804">
                  <c:v>14.016495876031481</c:v>
                </c:pt>
                <c:pt idx="2805">
                  <c:v>14.021494626343904</c:v>
                </c:pt>
                <c:pt idx="2806">
                  <c:v>14.026493376656326</c:v>
                </c:pt>
                <c:pt idx="2807">
                  <c:v>14.031492126968748</c:v>
                </c:pt>
                <c:pt idx="2808">
                  <c:v>14.036490877281171</c:v>
                </c:pt>
                <c:pt idx="2809">
                  <c:v>14.041489627593593</c:v>
                </c:pt>
                <c:pt idx="2810">
                  <c:v>14.046488377906016</c:v>
                </c:pt>
                <c:pt idx="2811">
                  <c:v>14.051487128218438</c:v>
                </c:pt>
                <c:pt idx="2812">
                  <c:v>14.056485878530861</c:v>
                </c:pt>
                <c:pt idx="2813">
                  <c:v>14.061484628843283</c:v>
                </c:pt>
                <c:pt idx="2814">
                  <c:v>14.066483379155706</c:v>
                </c:pt>
                <c:pt idx="2815">
                  <c:v>14.071482129468128</c:v>
                </c:pt>
                <c:pt idx="2816">
                  <c:v>14.076480879780551</c:v>
                </c:pt>
                <c:pt idx="2817">
                  <c:v>14.081479630092973</c:v>
                </c:pt>
                <c:pt idx="2818">
                  <c:v>14.086478380405396</c:v>
                </c:pt>
                <c:pt idx="2819">
                  <c:v>14.091477130717818</c:v>
                </c:pt>
                <c:pt idx="2820">
                  <c:v>14.096475881030241</c:v>
                </c:pt>
                <c:pt idx="2821">
                  <c:v>14.101474631342663</c:v>
                </c:pt>
                <c:pt idx="2822">
                  <c:v>14.106473381655086</c:v>
                </c:pt>
                <c:pt idx="2823">
                  <c:v>14.111472131967508</c:v>
                </c:pt>
                <c:pt idx="2824">
                  <c:v>14.116470882279931</c:v>
                </c:pt>
                <c:pt idx="2825">
                  <c:v>14.121469632592353</c:v>
                </c:pt>
                <c:pt idx="2826">
                  <c:v>14.126468382904775</c:v>
                </c:pt>
                <c:pt idx="2827">
                  <c:v>14.131467133217198</c:v>
                </c:pt>
                <c:pt idx="2828">
                  <c:v>14.13646588352962</c:v>
                </c:pt>
                <c:pt idx="2829">
                  <c:v>14.141464633842043</c:v>
                </c:pt>
                <c:pt idx="2830">
                  <c:v>14.146463384154465</c:v>
                </c:pt>
                <c:pt idx="2831">
                  <c:v>14.151462134466888</c:v>
                </c:pt>
                <c:pt idx="2832">
                  <c:v>14.15646088477931</c:v>
                </c:pt>
                <c:pt idx="2833">
                  <c:v>14.161459635091733</c:v>
                </c:pt>
                <c:pt idx="2834">
                  <c:v>14.166458385404155</c:v>
                </c:pt>
                <c:pt idx="2835">
                  <c:v>14.171457135716578</c:v>
                </c:pt>
                <c:pt idx="2836">
                  <c:v>14.176455886029</c:v>
                </c:pt>
                <c:pt idx="2837">
                  <c:v>14.181454636341423</c:v>
                </c:pt>
                <c:pt idx="2838">
                  <c:v>14.186453386653845</c:v>
                </c:pt>
                <c:pt idx="2839">
                  <c:v>14.191452136966268</c:v>
                </c:pt>
                <c:pt idx="2840">
                  <c:v>14.19645088727869</c:v>
                </c:pt>
                <c:pt idx="2841">
                  <c:v>14.201449637591113</c:v>
                </c:pt>
                <c:pt idx="2842">
                  <c:v>14.206448387903535</c:v>
                </c:pt>
                <c:pt idx="2843">
                  <c:v>14.211447138215958</c:v>
                </c:pt>
                <c:pt idx="2844">
                  <c:v>14.21644588852838</c:v>
                </c:pt>
                <c:pt idx="2845">
                  <c:v>14.221444638840802</c:v>
                </c:pt>
                <c:pt idx="2846">
                  <c:v>14.226443389153225</c:v>
                </c:pt>
                <c:pt idx="2847">
                  <c:v>14.231442139465647</c:v>
                </c:pt>
                <c:pt idx="2848">
                  <c:v>14.23644088977807</c:v>
                </c:pt>
                <c:pt idx="2849">
                  <c:v>14.241439640090492</c:v>
                </c:pt>
                <c:pt idx="2850">
                  <c:v>14.246438390402915</c:v>
                </c:pt>
                <c:pt idx="2851">
                  <c:v>14.251437140715337</c:v>
                </c:pt>
                <c:pt idx="2852">
                  <c:v>14.25643589102776</c:v>
                </c:pt>
                <c:pt idx="2853">
                  <c:v>14.261434641340182</c:v>
                </c:pt>
                <c:pt idx="2854">
                  <c:v>14.266433391652605</c:v>
                </c:pt>
                <c:pt idx="2855">
                  <c:v>14.271432141965027</c:v>
                </c:pt>
                <c:pt idx="2856">
                  <c:v>14.27643089227745</c:v>
                </c:pt>
                <c:pt idx="2857">
                  <c:v>14.281429642589872</c:v>
                </c:pt>
                <c:pt idx="2858">
                  <c:v>14.286428392902295</c:v>
                </c:pt>
                <c:pt idx="2859">
                  <c:v>14.291427143214717</c:v>
                </c:pt>
                <c:pt idx="2860">
                  <c:v>14.29642589352714</c:v>
                </c:pt>
                <c:pt idx="2861">
                  <c:v>14.301424643839562</c:v>
                </c:pt>
                <c:pt idx="2862">
                  <c:v>14.306423394151984</c:v>
                </c:pt>
                <c:pt idx="2863">
                  <c:v>14.311422144464407</c:v>
                </c:pt>
                <c:pt idx="2864">
                  <c:v>14.316420894776829</c:v>
                </c:pt>
                <c:pt idx="2865">
                  <c:v>14.321419645089252</c:v>
                </c:pt>
                <c:pt idx="2866">
                  <c:v>14.326418395401674</c:v>
                </c:pt>
                <c:pt idx="2867">
                  <c:v>14.331417145714097</c:v>
                </c:pt>
                <c:pt idx="2868">
                  <c:v>14.336415896026519</c:v>
                </c:pt>
                <c:pt idx="2869">
                  <c:v>14.341414646338942</c:v>
                </c:pt>
                <c:pt idx="2870">
                  <c:v>14.346413396651364</c:v>
                </c:pt>
                <c:pt idx="2871">
                  <c:v>14.351412146963787</c:v>
                </c:pt>
                <c:pt idx="2872">
                  <c:v>14.356410897276209</c:v>
                </c:pt>
                <c:pt idx="2873">
                  <c:v>14.361409647588632</c:v>
                </c:pt>
                <c:pt idx="2874">
                  <c:v>14.366408397901054</c:v>
                </c:pt>
                <c:pt idx="2875">
                  <c:v>14.371407148213477</c:v>
                </c:pt>
                <c:pt idx="2876">
                  <c:v>14.376405898525899</c:v>
                </c:pt>
                <c:pt idx="2877">
                  <c:v>14.381404648838322</c:v>
                </c:pt>
                <c:pt idx="2878">
                  <c:v>14.386403399150744</c:v>
                </c:pt>
                <c:pt idx="2879">
                  <c:v>14.391402149463167</c:v>
                </c:pt>
                <c:pt idx="2880">
                  <c:v>14.396400899775589</c:v>
                </c:pt>
                <c:pt idx="2881">
                  <c:v>14.401399650088011</c:v>
                </c:pt>
                <c:pt idx="2882">
                  <c:v>14.406398400400434</c:v>
                </c:pt>
                <c:pt idx="2883">
                  <c:v>14.411397150712856</c:v>
                </c:pt>
                <c:pt idx="2884">
                  <c:v>14.416395901025279</c:v>
                </c:pt>
                <c:pt idx="2885">
                  <c:v>14.421394651337701</c:v>
                </c:pt>
                <c:pt idx="2886">
                  <c:v>14.426393401650124</c:v>
                </c:pt>
                <c:pt idx="2887">
                  <c:v>14.431392151962546</c:v>
                </c:pt>
                <c:pt idx="2888">
                  <c:v>14.436390902274969</c:v>
                </c:pt>
                <c:pt idx="2889">
                  <c:v>14.441389652587391</c:v>
                </c:pt>
                <c:pt idx="2890">
                  <c:v>14.446388402899814</c:v>
                </c:pt>
                <c:pt idx="2891">
                  <c:v>14.451387153212236</c:v>
                </c:pt>
                <c:pt idx="2892">
                  <c:v>14.456385903524659</c:v>
                </c:pt>
                <c:pt idx="2893">
                  <c:v>14.461384653837081</c:v>
                </c:pt>
                <c:pt idx="2894">
                  <c:v>14.466383404149504</c:v>
                </c:pt>
                <c:pt idx="2895">
                  <c:v>14.471382154461926</c:v>
                </c:pt>
                <c:pt idx="2896">
                  <c:v>14.476380904774349</c:v>
                </c:pt>
                <c:pt idx="2897">
                  <c:v>14.481379655086771</c:v>
                </c:pt>
                <c:pt idx="2898">
                  <c:v>14.486378405399194</c:v>
                </c:pt>
                <c:pt idx="2899">
                  <c:v>14.491377155711616</c:v>
                </c:pt>
                <c:pt idx="2900">
                  <c:v>14.496375906024038</c:v>
                </c:pt>
                <c:pt idx="2901">
                  <c:v>14.501374656336461</c:v>
                </c:pt>
                <c:pt idx="2902">
                  <c:v>14.506373406648883</c:v>
                </c:pt>
                <c:pt idx="2903">
                  <c:v>14.511372156961306</c:v>
                </c:pt>
                <c:pt idx="2904">
                  <c:v>14.516370907273728</c:v>
                </c:pt>
                <c:pt idx="2905">
                  <c:v>14.521369657586151</c:v>
                </c:pt>
                <c:pt idx="2906">
                  <c:v>14.526368407898573</c:v>
                </c:pt>
                <c:pt idx="2907">
                  <c:v>14.531367158210996</c:v>
                </c:pt>
                <c:pt idx="2908">
                  <c:v>14.536365908523418</c:v>
                </c:pt>
                <c:pt idx="2909">
                  <c:v>14.541364658835841</c:v>
                </c:pt>
                <c:pt idx="2910">
                  <c:v>14.546363409148263</c:v>
                </c:pt>
                <c:pt idx="2911">
                  <c:v>14.551362159460686</c:v>
                </c:pt>
                <c:pt idx="2912">
                  <c:v>14.556360909773108</c:v>
                </c:pt>
                <c:pt idx="2913">
                  <c:v>14.561359660085531</c:v>
                </c:pt>
                <c:pt idx="2914">
                  <c:v>14.566358410397953</c:v>
                </c:pt>
                <c:pt idx="2915">
                  <c:v>14.571357160710376</c:v>
                </c:pt>
                <c:pt idx="2916">
                  <c:v>14.576355911022798</c:v>
                </c:pt>
                <c:pt idx="2917">
                  <c:v>14.581354661335221</c:v>
                </c:pt>
                <c:pt idx="2918">
                  <c:v>14.586353411647643</c:v>
                </c:pt>
                <c:pt idx="2919">
                  <c:v>14.591352161960065</c:v>
                </c:pt>
                <c:pt idx="2920">
                  <c:v>14.596350912272488</c:v>
                </c:pt>
                <c:pt idx="2921">
                  <c:v>14.60134966258491</c:v>
                </c:pt>
                <c:pt idx="2922">
                  <c:v>14.606348412897333</c:v>
                </c:pt>
                <c:pt idx="2923">
                  <c:v>14.611347163209755</c:v>
                </c:pt>
                <c:pt idx="2924">
                  <c:v>14.616345913522178</c:v>
                </c:pt>
                <c:pt idx="2925">
                  <c:v>14.6213446638346</c:v>
                </c:pt>
                <c:pt idx="2926">
                  <c:v>14.626343414147023</c:v>
                </c:pt>
                <c:pt idx="2927">
                  <c:v>14.631342164459445</c:v>
                </c:pt>
                <c:pt idx="2928">
                  <c:v>14.636340914771868</c:v>
                </c:pt>
                <c:pt idx="2929">
                  <c:v>14.64133966508429</c:v>
                </c:pt>
                <c:pt idx="2930">
                  <c:v>14.646338415396713</c:v>
                </c:pt>
                <c:pt idx="2931">
                  <c:v>14.651337165709135</c:v>
                </c:pt>
                <c:pt idx="2932">
                  <c:v>14.656335916021558</c:v>
                </c:pt>
                <c:pt idx="2933">
                  <c:v>14.66133466633398</c:v>
                </c:pt>
                <c:pt idx="2934">
                  <c:v>14.666333416646403</c:v>
                </c:pt>
                <c:pt idx="2935">
                  <c:v>14.671332166958825</c:v>
                </c:pt>
                <c:pt idx="2936">
                  <c:v>14.676330917271248</c:v>
                </c:pt>
                <c:pt idx="2937">
                  <c:v>14.68132966758367</c:v>
                </c:pt>
                <c:pt idx="2938">
                  <c:v>14.686328417896092</c:v>
                </c:pt>
                <c:pt idx="2939">
                  <c:v>14.691327168208515</c:v>
                </c:pt>
                <c:pt idx="2940">
                  <c:v>14.696325918520937</c:v>
                </c:pt>
                <c:pt idx="2941">
                  <c:v>14.70132466883336</c:v>
                </c:pt>
                <c:pt idx="2942">
                  <c:v>14.706323419145782</c:v>
                </c:pt>
                <c:pt idx="2943">
                  <c:v>14.711322169458205</c:v>
                </c:pt>
                <c:pt idx="2944">
                  <c:v>14.716320919770627</c:v>
                </c:pt>
                <c:pt idx="2945">
                  <c:v>14.72131967008305</c:v>
                </c:pt>
                <c:pt idx="2946">
                  <c:v>14.726318420395472</c:v>
                </c:pt>
                <c:pt idx="2947">
                  <c:v>14.731317170707895</c:v>
                </c:pt>
                <c:pt idx="2948">
                  <c:v>14.736315921020317</c:v>
                </c:pt>
                <c:pt idx="2949">
                  <c:v>14.74131467133274</c:v>
                </c:pt>
                <c:pt idx="2950">
                  <c:v>14.746313421645162</c:v>
                </c:pt>
                <c:pt idx="2951">
                  <c:v>14.751312171957585</c:v>
                </c:pt>
                <c:pt idx="2952">
                  <c:v>14.756310922270007</c:v>
                </c:pt>
                <c:pt idx="2953">
                  <c:v>14.76130967258243</c:v>
                </c:pt>
                <c:pt idx="2954">
                  <c:v>14.766308422894852</c:v>
                </c:pt>
                <c:pt idx="2955">
                  <c:v>14.771307173207274</c:v>
                </c:pt>
                <c:pt idx="2956">
                  <c:v>14.776305923519697</c:v>
                </c:pt>
                <c:pt idx="2957">
                  <c:v>14.781304673832119</c:v>
                </c:pt>
                <c:pt idx="2958">
                  <c:v>14.786303424144542</c:v>
                </c:pt>
                <c:pt idx="2959">
                  <c:v>14.791302174456964</c:v>
                </c:pt>
                <c:pt idx="2960">
                  <c:v>14.796300924769387</c:v>
                </c:pt>
                <c:pt idx="2961">
                  <c:v>14.801299675081809</c:v>
                </c:pt>
                <c:pt idx="2962">
                  <c:v>14.806298425394232</c:v>
                </c:pt>
                <c:pt idx="2963">
                  <c:v>14.811297175706654</c:v>
                </c:pt>
                <c:pt idx="2964">
                  <c:v>14.816295926019077</c:v>
                </c:pt>
                <c:pt idx="2965">
                  <c:v>14.821294676331499</c:v>
                </c:pt>
                <c:pt idx="2966">
                  <c:v>14.826293426643922</c:v>
                </c:pt>
                <c:pt idx="2967">
                  <c:v>14.831292176956344</c:v>
                </c:pt>
                <c:pt idx="2968">
                  <c:v>14.836290927268767</c:v>
                </c:pt>
                <c:pt idx="2969">
                  <c:v>14.841289677581189</c:v>
                </c:pt>
                <c:pt idx="2970">
                  <c:v>14.846288427893612</c:v>
                </c:pt>
                <c:pt idx="2971">
                  <c:v>14.851287178206034</c:v>
                </c:pt>
                <c:pt idx="2972">
                  <c:v>14.856285928518457</c:v>
                </c:pt>
                <c:pt idx="2973">
                  <c:v>14.861284678830879</c:v>
                </c:pt>
                <c:pt idx="2974">
                  <c:v>14.866283429143301</c:v>
                </c:pt>
                <c:pt idx="2975">
                  <c:v>14.871282179455724</c:v>
                </c:pt>
                <c:pt idx="2976">
                  <c:v>14.876280929768146</c:v>
                </c:pt>
                <c:pt idx="2977">
                  <c:v>14.881279680080569</c:v>
                </c:pt>
                <c:pt idx="2978">
                  <c:v>14.886278430392991</c:v>
                </c:pt>
                <c:pt idx="2979">
                  <c:v>14.891277180705414</c:v>
                </c:pt>
                <c:pt idx="2980">
                  <c:v>14.896275931017836</c:v>
                </c:pt>
                <c:pt idx="2981">
                  <c:v>14.901274681330259</c:v>
                </c:pt>
                <c:pt idx="2982">
                  <c:v>14.906273431642681</c:v>
                </c:pt>
                <c:pt idx="2983">
                  <c:v>14.911272181955104</c:v>
                </c:pt>
                <c:pt idx="2984">
                  <c:v>14.916270932267526</c:v>
                </c:pt>
                <c:pt idx="2985">
                  <c:v>14.921269682579949</c:v>
                </c:pt>
                <c:pt idx="2986">
                  <c:v>14.926268432892371</c:v>
                </c:pt>
                <c:pt idx="2987">
                  <c:v>14.931267183204794</c:v>
                </c:pt>
                <c:pt idx="2988">
                  <c:v>14.936265933517216</c:v>
                </c:pt>
                <c:pt idx="2989">
                  <c:v>14.941264683829639</c:v>
                </c:pt>
                <c:pt idx="2990">
                  <c:v>14.946263434142061</c:v>
                </c:pt>
                <c:pt idx="2991">
                  <c:v>14.951262184454484</c:v>
                </c:pt>
                <c:pt idx="2992">
                  <c:v>14.956260934766906</c:v>
                </c:pt>
                <c:pt idx="2993">
                  <c:v>14.961259685079328</c:v>
                </c:pt>
                <c:pt idx="2994">
                  <c:v>14.966258435391751</c:v>
                </c:pt>
                <c:pt idx="2995">
                  <c:v>14.971257185704173</c:v>
                </c:pt>
                <c:pt idx="2996">
                  <c:v>14.976255936016596</c:v>
                </c:pt>
                <c:pt idx="2997">
                  <c:v>14.981254686329018</c:v>
                </c:pt>
                <c:pt idx="2998">
                  <c:v>14.986253436641441</c:v>
                </c:pt>
                <c:pt idx="2999">
                  <c:v>14.991252186953863</c:v>
                </c:pt>
                <c:pt idx="3000">
                  <c:v>14.996250937266286</c:v>
                </c:pt>
                <c:pt idx="3001">
                  <c:v>15.001249687578708</c:v>
                </c:pt>
                <c:pt idx="3002">
                  <c:v>15.006248437891131</c:v>
                </c:pt>
                <c:pt idx="3003">
                  <c:v>15.011247188203553</c:v>
                </c:pt>
                <c:pt idx="3004">
                  <c:v>15.016245938515976</c:v>
                </c:pt>
                <c:pt idx="3005">
                  <c:v>15.021244688828398</c:v>
                </c:pt>
                <c:pt idx="3006">
                  <c:v>15.026243439140821</c:v>
                </c:pt>
                <c:pt idx="3007">
                  <c:v>15.031242189453243</c:v>
                </c:pt>
                <c:pt idx="3008">
                  <c:v>15.036240939765666</c:v>
                </c:pt>
                <c:pt idx="3009">
                  <c:v>15.041239690078088</c:v>
                </c:pt>
                <c:pt idx="3010">
                  <c:v>15.046238440390511</c:v>
                </c:pt>
                <c:pt idx="3011">
                  <c:v>15.051237190702933</c:v>
                </c:pt>
                <c:pt idx="3012">
                  <c:v>15.056235941015355</c:v>
                </c:pt>
                <c:pt idx="3013">
                  <c:v>15.061234691327778</c:v>
                </c:pt>
                <c:pt idx="3014">
                  <c:v>15.0662334416402</c:v>
                </c:pt>
                <c:pt idx="3015">
                  <c:v>15.071232191952623</c:v>
                </c:pt>
                <c:pt idx="3016">
                  <c:v>15.076230942265045</c:v>
                </c:pt>
                <c:pt idx="3017">
                  <c:v>15.081229692577468</c:v>
                </c:pt>
                <c:pt idx="3018">
                  <c:v>15.08622844288989</c:v>
                </c:pt>
                <c:pt idx="3019">
                  <c:v>15.091227193202313</c:v>
                </c:pt>
                <c:pt idx="3020">
                  <c:v>15.096225943514735</c:v>
                </c:pt>
                <c:pt idx="3021">
                  <c:v>15.101224693827158</c:v>
                </c:pt>
                <c:pt idx="3022">
                  <c:v>15.10622344413958</c:v>
                </c:pt>
                <c:pt idx="3023">
                  <c:v>15.111222194452003</c:v>
                </c:pt>
                <c:pt idx="3024">
                  <c:v>15.116220944764425</c:v>
                </c:pt>
                <c:pt idx="3025">
                  <c:v>15.121219695076848</c:v>
                </c:pt>
                <c:pt idx="3026">
                  <c:v>15.12621844538927</c:v>
                </c:pt>
                <c:pt idx="3027">
                  <c:v>15.131217195701693</c:v>
                </c:pt>
                <c:pt idx="3028">
                  <c:v>15.136215946014115</c:v>
                </c:pt>
                <c:pt idx="3029">
                  <c:v>15.141214696326537</c:v>
                </c:pt>
                <c:pt idx="3030">
                  <c:v>15.14621344663896</c:v>
                </c:pt>
                <c:pt idx="3031">
                  <c:v>15.151212196951382</c:v>
                </c:pt>
                <c:pt idx="3032">
                  <c:v>15.156210947263805</c:v>
                </c:pt>
                <c:pt idx="3033">
                  <c:v>15.161209697576227</c:v>
                </c:pt>
                <c:pt idx="3034">
                  <c:v>15.16620844788865</c:v>
                </c:pt>
                <c:pt idx="3035">
                  <c:v>15.171207198201072</c:v>
                </c:pt>
                <c:pt idx="3036">
                  <c:v>15.176205948513495</c:v>
                </c:pt>
                <c:pt idx="3037">
                  <c:v>15.181204698825917</c:v>
                </c:pt>
                <c:pt idx="3038">
                  <c:v>15.18620344913834</c:v>
                </c:pt>
                <c:pt idx="3039">
                  <c:v>15.191202199450762</c:v>
                </c:pt>
                <c:pt idx="3040">
                  <c:v>15.196200949763185</c:v>
                </c:pt>
                <c:pt idx="3041">
                  <c:v>15.201199700075607</c:v>
                </c:pt>
                <c:pt idx="3042">
                  <c:v>15.20619845038803</c:v>
                </c:pt>
                <c:pt idx="3043">
                  <c:v>15.211197200700452</c:v>
                </c:pt>
                <c:pt idx="3044">
                  <c:v>15.216195951012875</c:v>
                </c:pt>
                <c:pt idx="3045">
                  <c:v>15.221194701325297</c:v>
                </c:pt>
                <c:pt idx="3046">
                  <c:v>15.22619345163772</c:v>
                </c:pt>
                <c:pt idx="3047">
                  <c:v>15.231192201950142</c:v>
                </c:pt>
                <c:pt idx="3048">
                  <c:v>15.236190952262564</c:v>
                </c:pt>
                <c:pt idx="3049">
                  <c:v>15.241189702574987</c:v>
                </c:pt>
                <c:pt idx="3050">
                  <c:v>15.246188452887409</c:v>
                </c:pt>
                <c:pt idx="3051">
                  <c:v>15.251187203199832</c:v>
                </c:pt>
                <c:pt idx="3052">
                  <c:v>15.256185953512254</c:v>
                </c:pt>
                <c:pt idx="3053">
                  <c:v>15.261184703824677</c:v>
                </c:pt>
                <c:pt idx="3054">
                  <c:v>15.266183454137099</c:v>
                </c:pt>
                <c:pt idx="3055">
                  <c:v>15.271182204449522</c:v>
                </c:pt>
                <c:pt idx="3056">
                  <c:v>15.276180954761944</c:v>
                </c:pt>
                <c:pt idx="3057">
                  <c:v>15.281179705074367</c:v>
                </c:pt>
                <c:pt idx="3058">
                  <c:v>15.286178455386789</c:v>
                </c:pt>
                <c:pt idx="3059">
                  <c:v>15.291177205699212</c:v>
                </c:pt>
                <c:pt idx="3060">
                  <c:v>15.296175956011634</c:v>
                </c:pt>
                <c:pt idx="3061">
                  <c:v>15.301174706324057</c:v>
                </c:pt>
                <c:pt idx="3062">
                  <c:v>15.306173456636479</c:v>
                </c:pt>
                <c:pt idx="3063">
                  <c:v>15.311172206948902</c:v>
                </c:pt>
                <c:pt idx="3064">
                  <c:v>15.316170957261324</c:v>
                </c:pt>
                <c:pt idx="3065">
                  <c:v>15.321169707573747</c:v>
                </c:pt>
                <c:pt idx="3066">
                  <c:v>15.326168457886169</c:v>
                </c:pt>
                <c:pt idx="3067">
                  <c:v>15.331167208198591</c:v>
                </c:pt>
                <c:pt idx="3068">
                  <c:v>15.336165958511014</c:v>
                </c:pt>
                <c:pt idx="3069">
                  <c:v>15.341164708823436</c:v>
                </c:pt>
                <c:pt idx="3070">
                  <c:v>15.346163459135859</c:v>
                </c:pt>
                <c:pt idx="3071">
                  <c:v>15.351162209448281</c:v>
                </c:pt>
                <c:pt idx="3072">
                  <c:v>15.356160959760704</c:v>
                </c:pt>
                <c:pt idx="3073">
                  <c:v>15.361159710073126</c:v>
                </c:pt>
                <c:pt idx="3074">
                  <c:v>15.366158460385549</c:v>
                </c:pt>
                <c:pt idx="3075">
                  <c:v>15.371157210697971</c:v>
                </c:pt>
                <c:pt idx="3076">
                  <c:v>15.376155961010394</c:v>
                </c:pt>
                <c:pt idx="3077">
                  <c:v>15.381154711322816</c:v>
                </c:pt>
                <c:pt idx="3078">
                  <c:v>15.386153461635239</c:v>
                </c:pt>
                <c:pt idx="3079">
                  <c:v>15.391152211947661</c:v>
                </c:pt>
                <c:pt idx="3080">
                  <c:v>15.396150962260084</c:v>
                </c:pt>
                <c:pt idx="3081">
                  <c:v>15.401149712572506</c:v>
                </c:pt>
                <c:pt idx="3082">
                  <c:v>15.406148462884929</c:v>
                </c:pt>
                <c:pt idx="3083">
                  <c:v>15.411147213197351</c:v>
                </c:pt>
                <c:pt idx="3084">
                  <c:v>15.416145963509774</c:v>
                </c:pt>
                <c:pt idx="3085">
                  <c:v>15.421144713822196</c:v>
                </c:pt>
                <c:pt idx="3086">
                  <c:v>15.426143464134618</c:v>
                </c:pt>
                <c:pt idx="3087">
                  <c:v>15.431142214447041</c:v>
                </c:pt>
                <c:pt idx="3088">
                  <c:v>15.436140964759463</c:v>
                </c:pt>
                <c:pt idx="3089">
                  <c:v>15.441139715071886</c:v>
                </c:pt>
                <c:pt idx="3090">
                  <c:v>15.446138465384308</c:v>
                </c:pt>
                <c:pt idx="3091">
                  <c:v>15.451137215696731</c:v>
                </c:pt>
                <c:pt idx="3092">
                  <c:v>15.456135966009153</c:v>
                </c:pt>
                <c:pt idx="3093">
                  <c:v>15.461134716321576</c:v>
                </c:pt>
                <c:pt idx="3094">
                  <c:v>15.466133466633998</c:v>
                </c:pt>
                <c:pt idx="3095">
                  <c:v>15.471132216946421</c:v>
                </c:pt>
                <c:pt idx="3096">
                  <c:v>15.476130967258843</c:v>
                </c:pt>
                <c:pt idx="3097">
                  <c:v>15.481129717571266</c:v>
                </c:pt>
                <c:pt idx="3098">
                  <c:v>15.486128467883688</c:v>
                </c:pt>
                <c:pt idx="3099">
                  <c:v>15.491127218196111</c:v>
                </c:pt>
                <c:pt idx="3100">
                  <c:v>15.496125968508533</c:v>
                </c:pt>
                <c:pt idx="3101">
                  <c:v>15.501124718820956</c:v>
                </c:pt>
                <c:pt idx="3102">
                  <c:v>15.506123469133378</c:v>
                </c:pt>
                <c:pt idx="3103">
                  <c:v>15.5111222194458</c:v>
                </c:pt>
                <c:pt idx="3104">
                  <c:v>15.516120969758223</c:v>
                </c:pt>
                <c:pt idx="3105">
                  <c:v>15.521119720070645</c:v>
                </c:pt>
                <c:pt idx="3106">
                  <c:v>15.526118470383068</c:v>
                </c:pt>
                <c:pt idx="3107">
                  <c:v>15.53111722069549</c:v>
                </c:pt>
                <c:pt idx="3108">
                  <c:v>15.536115971007913</c:v>
                </c:pt>
                <c:pt idx="3109">
                  <c:v>15.541114721320335</c:v>
                </c:pt>
                <c:pt idx="3110">
                  <c:v>15.546113471632758</c:v>
                </c:pt>
                <c:pt idx="3111">
                  <c:v>15.55111222194518</c:v>
                </c:pt>
                <c:pt idx="3112">
                  <c:v>15.556110972257603</c:v>
                </c:pt>
                <c:pt idx="3113">
                  <c:v>15.561109722570025</c:v>
                </c:pt>
                <c:pt idx="3114">
                  <c:v>15.566108472882448</c:v>
                </c:pt>
                <c:pt idx="3115">
                  <c:v>15.57110722319487</c:v>
                </c:pt>
                <c:pt idx="3116">
                  <c:v>15.576105973507293</c:v>
                </c:pt>
                <c:pt idx="3117">
                  <c:v>15.581104723819715</c:v>
                </c:pt>
                <c:pt idx="3118">
                  <c:v>15.586103474132138</c:v>
                </c:pt>
                <c:pt idx="3119">
                  <c:v>15.59110222444456</c:v>
                </c:pt>
                <c:pt idx="3120">
                  <c:v>15.596100974756983</c:v>
                </c:pt>
                <c:pt idx="3121">
                  <c:v>15.601099725069405</c:v>
                </c:pt>
                <c:pt idx="3122">
                  <c:v>15.606098475381827</c:v>
                </c:pt>
                <c:pt idx="3123">
                  <c:v>15.61109722569425</c:v>
                </c:pt>
                <c:pt idx="3124">
                  <c:v>15.616095976006672</c:v>
                </c:pt>
                <c:pt idx="3125">
                  <c:v>15.621094726319095</c:v>
                </c:pt>
                <c:pt idx="3126">
                  <c:v>15.626093476631517</c:v>
                </c:pt>
                <c:pt idx="3127">
                  <c:v>15.63109222694394</c:v>
                </c:pt>
                <c:pt idx="3128">
                  <c:v>15.636090977256362</c:v>
                </c:pt>
                <c:pt idx="3129">
                  <c:v>15.641089727568785</c:v>
                </c:pt>
                <c:pt idx="3130">
                  <c:v>15.646088477881207</c:v>
                </c:pt>
                <c:pt idx="3131">
                  <c:v>15.65108722819363</c:v>
                </c:pt>
                <c:pt idx="3132">
                  <c:v>15.656085978506052</c:v>
                </c:pt>
                <c:pt idx="3133">
                  <c:v>15.661084728818475</c:v>
                </c:pt>
                <c:pt idx="3134">
                  <c:v>15.666083479130897</c:v>
                </c:pt>
                <c:pt idx="3135">
                  <c:v>15.67108222944332</c:v>
                </c:pt>
                <c:pt idx="3136">
                  <c:v>15.676080979755742</c:v>
                </c:pt>
                <c:pt idx="3137">
                  <c:v>15.681079730068165</c:v>
                </c:pt>
                <c:pt idx="3138">
                  <c:v>15.686078480380587</c:v>
                </c:pt>
                <c:pt idx="3139">
                  <c:v>15.69107723069301</c:v>
                </c:pt>
                <c:pt idx="3140">
                  <c:v>15.696075981005432</c:v>
                </c:pt>
                <c:pt idx="3141">
                  <c:v>15.701074731317854</c:v>
                </c:pt>
                <c:pt idx="3142">
                  <c:v>15.706073481630277</c:v>
                </c:pt>
                <c:pt idx="3143">
                  <c:v>15.711072231942699</c:v>
                </c:pt>
                <c:pt idx="3144">
                  <c:v>15.716070982255122</c:v>
                </c:pt>
                <c:pt idx="3145">
                  <c:v>15.721069732567544</c:v>
                </c:pt>
                <c:pt idx="3146">
                  <c:v>15.726068482879967</c:v>
                </c:pt>
                <c:pt idx="3147">
                  <c:v>15.731067233192389</c:v>
                </c:pt>
                <c:pt idx="3148">
                  <c:v>15.736065983504812</c:v>
                </c:pt>
                <c:pt idx="3149">
                  <c:v>15.741064733817234</c:v>
                </c:pt>
                <c:pt idx="3150">
                  <c:v>15.746063484129657</c:v>
                </c:pt>
                <c:pt idx="3151">
                  <c:v>15.751062234442079</c:v>
                </c:pt>
                <c:pt idx="3152">
                  <c:v>15.756060984754502</c:v>
                </c:pt>
                <c:pt idx="3153">
                  <c:v>15.761059735066924</c:v>
                </c:pt>
                <c:pt idx="3154">
                  <c:v>15.766058485379347</c:v>
                </c:pt>
                <c:pt idx="3155">
                  <c:v>15.771057235691769</c:v>
                </c:pt>
                <c:pt idx="3156">
                  <c:v>15.776055986004192</c:v>
                </c:pt>
                <c:pt idx="3157">
                  <c:v>15.781054736316614</c:v>
                </c:pt>
                <c:pt idx="3158">
                  <c:v>15.786053486629037</c:v>
                </c:pt>
                <c:pt idx="3159">
                  <c:v>15.791052236941459</c:v>
                </c:pt>
                <c:pt idx="3160">
                  <c:v>15.796050987253881</c:v>
                </c:pt>
                <c:pt idx="3161">
                  <c:v>15.801049737566304</c:v>
                </c:pt>
                <c:pt idx="3162">
                  <c:v>15.806048487878726</c:v>
                </c:pt>
                <c:pt idx="3163">
                  <c:v>15.811047238191149</c:v>
                </c:pt>
                <c:pt idx="3164">
                  <c:v>15.816045988503571</c:v>
                </c:pt>
                <c:pt idx="3165">
                  <c:v>15.821044738815994</c:v>
                </c:pt>
                <c:pt idx="3166">
                  <c:v>15.826043489128416</c:v>
                </c:pt>
                <c:pt idx="3167">
                  <c:v>15.831042239440839</c:v>
                </c:pt>
                <c:pt idx="3168">
                  <c:v>15.836040989753261</c:v>
                </c:pt>
                <c:pt idx="3169">
                  <c:v>15.841039740065684</c:v>
                </c:pt>
                <c:pt idx="3170">
                  <c:v>15.846038490378106</c:v>
                </c:pt>
                <c:pt idx="3171">
                  <c:v>15.851037240690529</c:v>
                </c:pt>
                <c:pt idx="3172">
                  <c:v>15.856035991002951</c:v>
                </c:pt>
                <c:pt idx="3173">
                  <c:v>15.861034741315374</c:v>
                </c:pt>
                <c:pt idx="3174">
                  <c:v>15.866033491627796</c:v>
                </c:pt>
                <c:pt idx="3175">
                  <c:v>15.871032241940219</c:v>
                </c:pt>
                <c:pt idx="3176">
                  <c:v>15.876030992252641</c:v>
                </c:pt>
                <c:pt idx="3177">
                  <c:v>15.881029742565064</c:v>
                </c:pt>
                <c:pt idx="3178">
                  <c:v>15.886028492877486</c:v>
                </c:pt>
                <c:pt idx="3179">
                  <c:v>15.891027243189908</c:v>
                </c:pt>
                <c:pt idx="3180">
                  <c:v>15.896025993502331</c:v>
                </c:pt>
                <c:pt idx="3181">
                  <c:v>15.901024743814753</c:v>
                </c:pt>
                <c:pt idx="3182">
                  <c:v>15.906023494127176</c:v>
                </c:pt>
                <c:pt idx="3183">
                  <c:v>15.911022244439598</c:v>
                </c:pt>
                <c:pt idx="3184">
                  <c:v>15.916020994752021</c:v>
                </c:pt>
                <c:pt idx="3185">
                  <c:v>15.921019745064443</c:v>
                </c:pt>
                <c:pt idx="3186">
                  <c:v>15.926018495376866</c:v>
                </c:pt>
                <c:pt idx="3187">
                  <c:v>15.931017245689288</c:v>
                </c:pt>
                <c:pt idx="3188">
                  <c:v>15.936015996001711</c:v>
                </c:pt>
                <c:pt idx="3189">
                  <c:v>15.941014746314133</c:v>
                </c:pt>
                <c:pt idx="3190">
                  <c:v>15.946013496626556</c:v>
                </c:pt>
                <c:pt idx="3191">
                  <c:v>15.951012246938978</c:v>
                </c:pt>
                <c:pt idx="3192">
                  <c:v>15.956010997251401</c:v>
                </c:pt>
                <c:pt idx="3193">
                  <c:v>15.961009747563823</c:v>
                </c:pt>
                <c:pt idx="3194">
                  <c:v>15.966008497876246</c:v>
                </c:pt>
                <c:pt idx="3195">
                  <c:v>15.971007248188668</c:v>
                </c:pt>
                <c:pt idx="3196">
                  <c:v>15.97600599850109</c:v>
                </c:pt>
                <c:pt idx="3197">
                  <c:v>15.981004748813513</c:v>
                </c:pt>
                <c:pt idx="3198">
                  <c:v>15.986003499125935</c:v>
                </c:pt>
                <c:pt idx="3199">
                  <c:v>15.991002249438358</c:v>
                </c:pt>
                <c:pt idx="3200">
                  <c:v>15.99600099975078</c:v>
                </c:pt>
                <c:pt idx="3201">
                  <c:v>16.000999750063201</c:v>
                </c:pt>
                <c:pt idx="3202">
                  <c:v>16.005998500375622</c:v>
                </c:pt>
                <c:pt idx="3203">
                  <c:v>16.010997250688042</c:v>
                </c:pt>
                <c:pt idx="3204">
                  <c:v>16.015996001000463</c:v>
                </c:pt>
                <c:pt idx="3205">
                  <c:v>16.020994751312884</c:v>
                </c:pt>
                <c:pt idx="3206">
                  <c:v>16.025993501625305</c:v>
                </c:pt>
                <c:pt idx="3207">
                  <c:v>16.030992251937725</c:v>
                </c:pt>
                <c:pt idx="3208">
                  <c:v>16.035991002250146</c:v>
                </c:pt>
                <c:pt idx="3209">
                  <c:v>16.040989752562567</c:v>
                </c:pt>
                <c:pt idx="3210">
                  <c:v>16.045988502874987</c:v>
                </c:pt>
                <c:pt idx="3211">
                  <c:v>16.050987253187408</c:v>
                </c:pt>
                <c:pt idx="3212">
                  <c:v>16.055986003499829</c:v>
                </c:pt>
                <c:pt idx="3213">
                  <c:v>16.060984753812249</c:v>
                </c:pt>
                <c:pt idx="3214">
                  <c:v>16.06598350412467</c:v>
                </c:pt>
                <c:pt idx="3215">
                  <c:v>16.070982254437091</c:v>
                </c:pt>
                <c:pt idx="3216">
                  <c:v>16.075981004749512</c:v>
                </c:pt>
                <c:pt idx="3217">
                  <c:v>16.080979755061932</c:v>
                </c:pt>
                <c:pt idx="3218">
                  <c:v>16.085978505374353</c:v>
                </c:pt>
                <c:pt idx="3219">
                  <c:v>16.090977255686774</c:v>
                </c:pt>
                <c:pt idx="3220">
                  <c:v>16.095976005999194</c:v>
                </c:pt>
                <c:pt idx="3221">
                  <c:v>16.100974756311615</c:v>
                </c:pt>
                <c:pt idx="3222">
                  <c:v>16.105973506624036</c:v>
                </c:pt>
                <c:pt idx="3223">
                  <c:v>16.110972256936456</c:v>
                </c:pt>
                <c:pt idx="3224">
                  <c:v>16.115971007248877</c:v>
                </c:pt>
                <c:pt idx="3225">
                  <c:v>16.120969757561298</c:v>
                </c:pt>
                <c:pt idx="3226">
                  <c:v>16.125968507873718</c:v>
                </c:pt>
                <c:pt idx="3227">
                  <c:v>16.130967258186139</c:v>
                </c:pt>
                <c:pt idx="3228">
                  <c:v>16.13596600849856</c:v>
                </c:pt>
                <c:pt idx="3229">
                  <c:v>16.140964758810981</c:v>
                </c:pt>
                <c:pt idx="3230">
                  <c:v>16.145963509123401</c:v>
                </c:pt>
                <c:pt idx="3231">
                  <c:v>16.150962259435822</c:v>
                </c:pt>
                <c:pt idx="3232">
                  <c:v>16.155961009748243</c:v>
                </c:pt>
                <c:pt idx="3233">
                  <c:v>16.160959760060663</c:v>
                </c:pt>
                <c:pt idx="3234">
                  <c:v>16.165958510373084</c:v>
                </c:pt>
                <c:pt idx="3235">
                  <c:v>16.170957260685505</c:v>
                </c:pt>
                <c:pt idx="3236">
                  <c:v>16.175956010997925</c:v>
                </c:pt>
                <c:pt idx="3237">
                  <c:v>16.180954761310346</c:v>
                </c:pt>
                <c:pt idx="3238">
                  <c:v>16.185953511622767</c:v>
                </c:pt>
                <c:pt idx="3239">
                  <c:v>16.190952261935188</c:v>
                </c:pt>
                <c:pt idx="3240">
                  <c:v>16.195951012247608</c:v>
                </c:pt>
                <c:pt idx="3241">
                  <c:v>16.200949762560029</c:v>
                </c:pt>
                <c:pt idx="3242">
                  <c:v>16.20594851287245</c:v>
                </c:pt>
                <c:pt idx="3243">
                  <c:v>16.21094726318487</c:v>
                </c:pt>
                <c:pt idx="3244">
                  <c:v>16.215946013497291</c:v>
                </c:pt>
                <c:pt idx="3245">
                  <c:v>16.220944763809712</c:v>
                </c:pt>
                <c:pt idx="3246">
                  <c:v>16.225943514122132</c:v>
                </c:pt>
                <c:pt idx="3247">
                  <c:v>16.230942264434553</c:v>
                </c:pt>
                <c:pt idx="3248">
                  <c:v>16.235941014746974</c:v>
                </c:pt>
                <c:pt idx="3249">
                  <c:v>16.240939765059395</c:v>
                </c:pt>
                <c:pt idx="3250">
                  <c:v>16.245938515371815</c:v>
                </c:pt>
                <c:pt idx="3251">
                  <c:v>16.250937265684236</c:v>
                </c:pt>
                <c:pt idx="3252">
                  <c:v>16.255936015996657</c:v>
                </c:pt>
                <c:pt idx="3253">
                  <c:v>16.260934766309077</c:v>
                </c:pt>
                <c:pt idx="3254">
                  <c:v>16.265933516621498</c:v>
                </c:pt>
                <c:pt idx="3255">
                  <c:v>16.270932266933919</c:v>
                </c:pt>
                <c:pt idx="3256">
                  <c:v>16.275931017246339</c:v>
                </c:pt>
                <c:pt idx="3257">
                  <c:v>16.28092976755876</c:v>
                </c:pt>
                <c:pt idx="3258">
                  <c:v>16.285928517871181</c:v>
                </c:pt>
                <c:pt idx="3259">
                  <c:v>16.290927268183601</c:v>
                </c:pt>
                <c:pt idx="3260">
                  <c:v>16.295926018496022</c:v>
                </c:pt>
                <c:pt idx="3261">
                  <c:v>16.300924768808443</c:v>
                </c:pt>
                <c:pt idx="3262">
                  <c:v>16.305923519120864</c:v>
                </c:pt>
                <c:pt idx="3263">
                  <c:v>16.310922269433284</c:v>
                </c:pt>
                <c:pt idx="3264">
                  <c:v>16.315921019745705</c:v>
                </c:pt>
                <c:pt idx="3265">
                  <c:v>16.320919770058126</c:v>
                </c:pt>
                <c:pt idx="3266">
                  <c:v>16.325918520370546</c:v>
                </c:pt>
                <c:pt idx="3267">
                  <c:v>16.330917270682967</c:v>
                </c:pt>
                <c:pt idx="3268">
                  <c:v>16.335916020995388</c:v>
                </c:pt>
                <c:pt idx="3269">
                  <c:v>16.340914771307808</c:v>
                </c:pt>
                <c:pt idx="3270">
                  <c:v>16.345913521620229</c:v>
                </c:pt>
                <c:pt idx="3271">
                  <c:v>16.35091227193265</c:v>
                </c:pt>
                <c:pt idx="3272">
                  <c:v>16.355911022245071</c:v>
                </c:pt>
                <c:pt idx="3273">
                  <c:v>16.360909772557491</c:v>
                </c:pt>
                <c:pt idx="3274">
                  <c:v>16.365908522869912</c:v>
                </c:pt>
                <c:pt idx="3275">
                  <c:v>16.370907273182333</c:v>
                </c:pt>
                <c:pt idx="3276">
                  <c:v>16.375906023494753</c:v>
                </c:pt>
                <c:pt idx="3277">
                  <c:v>16.380904773807174</c:v>
                </c:pt>
                <c:pt idx="3278">
                  <c:v>16.385903524119595</c:v>
                </c:pt>
                <c:pt idx="3279">
                  <c:v>16.390902274432015</c:v>
                </c:pt>
                <c:pt idx="3280">
                  <c:v>16.395901024744436</c:v>
                </c:pt>
                <c:pt idx="3281">
                  <c:v>16.400899775056857</c:v>
                </c:pt>
                <c:pt idx="3282">
                  <c:v>16.405898525369278</c:v>
                </c:pt>
                <c:pt idx="3283">
                  <c:v>16.410897275681698</c:v>
                </c:pt>
                <c:pt idx="3284">
                  <c:v>16.415896025994119</c:v>
                </c:pt>
                <c:pt idx="3285">
                  <c:v>16.42089477630654</c:v>
                </c:pt>
                <c:pt idx="3286">
                  <c:v>16.42589352661896</c:v>
                </c:pt>
                <c:pt idx="3287">
                  <c:v>16.430892276931381</c:v>
                </c:pt>
                <c:pt idx="3288">
                  <c:v>16.435891027243802</c:v>
                </c:pt>
                <c:pt idx="3289">
                  <c:v>16.440889777556222</c:v>
                </c:pt>
                <c:pt idx="3290">
                  <c:v>16.445888527868643</c:v>
                </c:pt>
                <c:pt idx="3291">
                  <c:v>16.450887278181064</c:v>
                </c:pt>
                <c:pt idx="3292">
                  <c:v>16.455886028493484</c:v>
                </c:pt>
                <c:pt idx="3293">
                  <c:v>16.460884778805905</c:v>
                </c:pt>
                <c:pt idx="3294">
                  <c:v>16.465883529118326</c:v>
                </c:pt>
                <c:pt idx="3295">
                  <c:v>16.470882279430747</c:v>
                </c:pt>
                <c:pt idx="3296">
                  <c:v>16.475881029743167</c:v>
                </c:pt>
                <c:pt idx="3297">
                  <c:v>16.480879780055588</c:v>
                </c:pt>
                <c:pt idx="3298">
                  <c:v>16.485878530368009</c:v>
                </c:pt>
                <c:pt idx="3299">
                  <c:v>16.490877280680429</c:v>
                </c:pt>
                <c:pt idx="3300">
                  <c:v>16.49587603099285</c:v>
                </c:pt>
                <c:pt idx="3301">
                  <c:v>16.500874781305271</c:v>
                </c:pt>
                <c:pt idx="3302">
                  <c:v>16.505873531617691</c:v>
                </c:pt>
                <c:pt idx="3303">
                  <c:v>16.510872281930112</c:v>
                </c:pt>
                <c:pt idx="3304">
                  <c:v>16.515871032242533</c:v>
                </c:pt>
                <c:pt idx="3305">
                  <c:v>16.520869782554954</c:v>
                </c:pt>
                <c:pt idx="3306">
                  <c:v>16.525868532867374</c:v>
                </c:pt>
                <c:pt idx="3307">
                  <c:v>16.530867283179795</c:v>
                </c:pt>
                <c:pt idx="3308">
                  <c:v>16.535866033492216</c:v>
                </c:pt>
                <c:pt idx="3309">
                  <c:v>16.540864783804636</c:v>
                </c:pt>
                <c:pt idx="3310">
                  <c:v>16.545863534117057</c:v>
                </c:pt>
                <c:pt idx="3311">
                  <c:v>16.550862284429478</c:v>
                </c:pt>
                <c:pt idx="3312">
                  <c:v>16.555861034741898</c:v>
                </c:pt>
                <c:pt idx="3313">
                  <c:v>16.560859785054319</c:v>
                </c:pt>
                <c:pt idx="3314">
                  <c:v>16.56585853536674</c:v>
                </c:pt>
                <c:pt idx="3315">
                  <c:v>16.57085728567916</c:v>
                </c:pt>
                <c:pt idx="3316">
                  <c:v>16.575856035991581</c:v>
                </c:pt>
                <c:pt idx="3317">
                  <c:v>16.580854786304002</c:v>
                </c:pt>
                <c:pt idx="3318">
                  <c:v>16.585853536616423</c:v>
                </c:pt>
                <c:pt idx="3319">
                  <c:v>16.590852286928843</c:v>
                </c:pt>
                <c:pt idx="3320">
                  <c:v>16.595851037241264</c:v>
                </c:pt>
                <c:pt idx="3321">
                  <c:v>16.600849787553685</c:v>
                </c:pt>
                <c:pt idx="3322">
                  <c:v>16.605848537866105</c:v>
                </c:pt>
                <c:pt idx="3323">
                  <c:v>16.610847288178526</c:v>
                </c:pt>
                <c:pt idx="3324">
                  <c:v>16.615846038490947</c:v>
                </c:pt>
                <c:pt idx="3325">
                  <c:v>16.620844788803367</c:v>
                </c:pt>
                <c:pt idx="3326">
                  <c:v>16.625843539115788</c:v>
                </c:pt>
                <c:pt idx="3327">
                  <c:v>16.630842289428209</c:v>
                </c:pt>
                <c:pt idx="3328">
                  <c:v>16.63584103974063</c:v>
                </c:pt>
                <c:pt idx="3329">
                  <c:v>16.64083979005305</c:v>
                </c:pt>
                <c:pt idx="3330">
                  <c:v>16.645838540365471</c:v>
                </c:pt>
                <c:pt idx="3331">
                  <c:v>16.650837290677892</c:v>
                </c:pt>
                <c:pt idx="3332">
                  <c:v>16.655836040990312</c:v>
                </c:pt>
                <c:pt idx="3333">
                  <c:v>16.660834791302733</c:v>
                </c:pt>
                <c:pt idx="3334">
                  <c:v>16.665833541615154</c:v>
                </c:pt>
                <c:pt idx="3335">
                  <c:v>16.670832291927574</c:v>
                </c:pt>
                <c:pt idx="3336">
                  <c:v>16.675831042239995</c:v>
                </c:pt>
                <c:pt idx="3337">
                  <c:v>16.680829792552416</c:v>
                </c:pt>
                <c:pt idx="3338">
                  <c:v>16.685828542864837</c:v>
                </c:pt>
                <c:pt idx="3339">
                  <c:v>16.690827293177257</c:v>
                </c:pt>
                <c:pt idx="3340">
                  <c:v>16.695826043489678</c:v>
                </c:pt>
                <c:pt idx="3341">
                  <c:v>16.700824793802099</c:v>
                </c:pt>
                <c:pt idx="3342">
                  <c:v>16.705823544114519</c:v>
                </c:pt>
                <c:pt idx="3343">
                  <c:v>16.71082229442694</c:v>
                </c:pt>
                <c:pt idx="3344">
                  <c:v>16.715821044739361</c:v>
                </c:pt>
                <c:pt idx="3345">
                  <c:v>16.720819795051781</c:v>
                </c:pt>
                <c:pt idx="3346">
                  <c:v>16.725818545364202</c:v>
                </c:pt>
                <c:pt idx="3347">
                  <c:v>16.730817295676623</c:v>
                </c:pt>
                <c:pt idx="3348">
                  <c:v>16.735816045989043</c:v>
                </c:pt>
                <c:pt idx="3349">
                  <c:v>16.740814796301464</c:v>
                </c:pt>
                <c:pt idx="3350">
                  <c:v>16.745813546613885</c:v>
                </c:pt>
                <c:pt idx="3351">
                  <c:v>16.750812296926306</c:v>
                </c:pt>
                <c:pt idx="3352">
                  <c:v>16.755811047238726</c:v>
                </c:pt>
                <c:pt idx="3353">
                  <c:v>16.760809797551147</c:v>
                </c:pt>
                <c:pt idx="3354">
                  <c:v>16.765808547863568</c:v>
                </c:pt>
                <c:pt idx="3355">
                  <c:v>16.770807298175988</c:v>
                </c:pt>
                <c:pt idx="3356">
                  <c:v>16.775806048488409</c:v>
                </c:pt>
                <c:pt idx="3357">
                  <c:v>16.78080479880083</c:v>
                </c:pt>
                <c:pt idx="3358">
                  <c:v>16.78580354911325</c:v>
                </c:pt>
                <c:pt idx="3359">
                  <c:v>16.790802299425671</c:v>
                </c:pt>
                <c:pt idx="3360">
                  <c:v>16.795801049738092</c:v>
                </c:pt>
                <c:pt idx="3361">
                  <c:v>16.800799800050513</c:v>
                </c:pt>
                <c:pt idx="3362">
                  <c:v>16.805798550362933</c:v>
                </c:pt>
                <c:pt idx="3363">
                  <c:v>16.810797300675354</c:v>
                </c:pt>
                <c:pt idx="3364">
                  <c:v>16.815796050987775</c:v>
                </c:pt>
                <c:pt idx="3365">
                  <c:v>16.820794801300195</c:v>
                </c:pt>
                <c:pt idx="3366">
                  <c:v>16.825793551612616</c:v>
                </c:pt>
                <c:pt idx="3367">
                  <c:v>16.830792301925037</c:v>
                </c:pt>
                <c:pt idx="3368">
                  <c:v>16.835791052237457</c:v>
                </c:pt>
                <c:pt idx="3369">
                  <c:v>16.840789802549878</c:v>
                </c:pt>
                <c:pt idx="3370">
                  <c:v>16.845788552862299</c:v>
                </c:pt>
                <c:pt idx="3371">
                  <c:v>16.85078730317472</c:v>
                </c:pt>
                <c:pt idx="3372">
                  <c:v>16.85578605348714</c:v>
                </c:pt>
                <c:pt idx="3373">
                  <c:v>16.860784803799561</c:v>
                </c:pt>
                <c:pt idx="3374">
                  <c:v>16.865783554111982</c:v>
                </c:pt>
                <c:pt idx="3375">
                  <c:v>16.870782304424402</c:v>
                </c:pt>
                <c:pt idx="3376">
                  <c:v>16.875781054736823</c:v>
                </c:pt>
                <c:pt idx="3377">
                  <c:v>16.880779805049244</c:v>
                </c:pt>
                <c:pt idx="3378">
                  <c:v>16.885778555361664</c:v>
                </c:pt>
                <c:pt idx="3379">
                  <c:v>16.890777305674085</c:v>
                </c:pt>
                <c:pt idx="3380">
                  <c:v>16.895776055986506</c:v>
                </c:pt>
                <c:pt idx="3381">
                  <c:v>16.900774806298926</c:v>
                </c:pt>
                <c:pt idx="3382">
                  <c:v>16.905773556611347</c:v>
                </c:pt>
                <c:pt idx="3383">
                  <c:v>16.910772306923768</c:v>
                </c:pt>
                <c:pt idx="3384">
                  <c:v>16.915771057236189</c:v>
                </c:pt>
                <c:pt idx="3385">
                  <c:v>16.920769807548609</c:v>
                </c:pt>
                <c:pt idx="3386">
                  <c:v>16.92576855786103</c:v>
                </c:pt>
                <c:pt idx="3387">
                  <c:v>16.930767308173451</c:v>
                </c:pt>
                <c:pt idx="3388">
                  <c:v>16.935766058485871</c:v>
                </c:pt>
                <c:pt idx="3389">
                  <c:v>16.940764808798292</c:v>
                </c:pt>
                <c:pt idx="3390">
                  <c:v>16.945763559110713</c:v>
                </c:pt>
                <c:pt idx="3391">
                  <c:v>16.950762309423133</c:v>
                </c:pt>
                <c:pt idx="3392">
                  <c:v>16.955761059735554</c:v>
                </c:pt>
                <c:pt idx="3393">
                  <c:v>16.960759810047975</c:v>
                </c:pt>
                <c:pt idx="3394">
                  <c:v>16.965758560360396</c:v>
                </c:pt>
                <c:pt idx="3395">
                  <c:v>16.970757310672816</c:v>
                </c:pt>
                <c:pt idx="3396">
                  <c:v>16.975756060985237</c:v>
                </c:pt>
                <c:pt idx="3397">
                  <c:v>16.980754811297658</c:v>
                </c:pt>
                <c:pt idx="3398">
                  <c:v>16.985753561610078</c:v>
                </c:pt>
                <c:pt idx="3399">
                  <c:v>16.990752311922499</c:v>
                </c:pt>
                <c:pt idx="3400">
                  <c:v>16.99575106223492</c:v>
                </c:pt>
                <c:pt idx="3401">
                  <c:v>17.00074981254734</c:v>
                </c:pt>
                <c:pt idx="3402">
                  <c:v>17.005748562859761</c:v>
                </c:pt>
                <c:pt idx="3403">
                  <c:v>17.010747313172182</c:v>
                </c:pt>
                <c:pt idx="3404">
                  <c:v>17.015746063484603</c:v>
                </c:pt>
                <c:pt idx="3405">
                  <c:v>17.020744813797023</c:v>
                </c:pt>
                <c:pt idx="3406">
                  <c:v>17.025743564109444</c:v>
                </c:pt>
                <c:pt idx="3407">
                  <c:v>17.030742314421865</c:v>
                </c:pt>
                <c:pt idx="3408">
                  <c:v>17.035741064734285</c:v>
                </c:pt>
                <c:pt idx="3409">
                  <c:v>17.040739815046706</c:v>
                </c:pt>
                <c:pt idx="3410">
                  <c:v>17.045738565359127</c:v>
                </c:pt>
                <c:pt idx="3411">
                  <c:v>17.050737315671547</c:v>
                </c:pt>
                <c:pt idx="3412">
                  <c:v>17.055736065983968</c:v>
                </c:pt>
                <c:pt idx="3413">
                  <c:v>17.060734816296389</c:v>
                </c:pt>
                <c:pt idx="3414">
                  <c:v>17.065733566608809</c:v>
                </c:pt>
                <c:pt idx="3415">
                  <c:v>17.07073231692123</c:v>
                </c:pt>
                <c:pt idx="3416">
                  <c:v>17.075731067233651</c:v>
                </c:pt>
                <c:pt idx="3417">
                  <c:v>17.080729817546072</c:v>
                </c:pt>
                <c:pt idx="3418">
                  <c:v>17.085728567858492</c:v>
                </c:pt>
                <c:pt idx="3419">
                  <c:v>17.090727318170913</c:v>
                </c:pt>
                <c:pt idx="3420">
                  <c:v>17.095726068483334</c:v>
                </c:pt>
                <c:pt idx="3421">
                  <c:v>17.100724818795754</c:v>
                </c:pt>
                <c:pt idx="3422">
                  <c:v>17.105723569108175</c:v>
                </c:pt>
                <c:pt idx="3423">
                  <c:v>17.110722319420596</c:v>
                </c:pt>
                <c:pt idx="3424">
                  <c:v>17.115721069733016</c:v>
                </c:pt>
                <c:pt idx="3425">
                  <c:v>17.120719820045437</c:v>
                </c:pt>
                <c:pt idx="3426">
                  <c:v>17.125718570357858</c:v>
                </c:pt>
                <c:pt idx="3427">
                  <c:v>17.130717320670279</c:v>
                </c:pt>
                <c:pt idx="3428">
                  <c:v>17.135716070982699</c:v>
                </c:pt>
                <c:pt idx="3429">
                  <c:v>17.14071482129512</c:v>
                </c:pt>
                <c:pt idx="3430">
                  <c:v>17.145713571607541</c:v>
                </c:pt>
                <c:pt idx="3431">
                  <c:v>17.150712321919961</c:v>
                </c:pt>
                <c:pt idx="3432">
                  <c:v>17.155711072232382</c:v>
                </c:pt>
                <c:pt idx="3433">
                  <c:v>17.160709822544803</c:v>
                </c:pt>
                <c:pt idx="3434">
                  <c:v>17.165708572857223</c:v>
                </c:pt>
                <c:pt idx="3435">
                  <c:v>17.170707323169644</c:v>
                </c:pt>
                <c:pt idx="3436">
                  <c:v>17.175706073482065</c:v>
                </c:pt>
                <c:pt idx="3437">
                  <c:v>17.180704823794485</c:v>
                </c:pt>
                <c:pt idx="3438">
                  <c:v>17.185703574106906</c:v>
                </c:pt>
                <c:pt idx="3439">
                  <c:v>17.190702324419327</c:v>
                </c:pt>
                <c:pt idx="3440">
                  <c:v>17.195701074731748</c:v>
                </c:pt>
                <c:pt idx="3441">
                  <c:v>17.200699825044168</c:v>
                </c:pt>
                <c:pt idx="3442">
                  <c:v>17.205698575356589</c:v>
                </c:pt>
                <c:pt idx="3443">
                  <c:v>17.21069732566901</c:v>
                </c:pt>
                <c:pt idx="3444">
                  <c:v>17.21569607598143</c:v>
                </c:pt>
                <c:pt idx="3445">
                  <c:v>17.220694826293851</c:v>
                </c:pt>
                <c:pt idx="3446">
                  <c:v>17.225693576606272</c:v>
                </c:pt>
                <c:pt idx="3447">
                  <c:v>17.230692326918692</c:v>
                </c:pt>
                <c:pt idx="3448">
                  <c:v>17.235691077231113</c:v>
                </c:pt>
                <c:pt idx="3449">
                  <c:v>17.240689827543534</c:v>
                </c:pt>
                <c:pt idx="3450">
                  <c:v>17.245688577855955</c:v>
                </c:pt>
                <c:pt idx="3451">
                  <c:v>17.250687328168375</c:v>
                </c:pt>
                <c:pt idx="3452">
                  <c:v>17.255686078480796</c:v>
                </c:pt>
                <c:pt idx="3453">
                  <c:v>17.260684828793217</c:v>
                </c:pt>
                <c:pt idx="3454">
                  <c:v>17.265683579105637</c:v>
                </c:pt>
                <c:pt idx="3455">
                  <c:v>17.270682329418058</c:v>
                </c:pt>
                <c:pt idx="3456">
                  <c:v>17.275681079730479</c:v>
                </c:pt>
                <c:pt idx="3457">
                  <c:v>17.280679830042899</c:v>
                </c:pt>
                <c:pt idx="3458">
                  <c:v>17.28567858035532</c:v>
                </c:pt>
                <c:pt idx="3459">
                  <c:v>17.290677330667741</c:v>
                </c:pt>
                <c:pt idx="3460">
                  <c:v>17.295676080980162</c:v>
                </c:pt>
                <c:pt idx="3461">
                  <c:v>17.300674831292582</c:v>
                </c:pt>
                <c:pt idx="3462">
                  <c:v>17.305673581605003</c:v>
                </c:pt>
                <c:pt idx="3463">
                  <c:v>17.310672331917424</c:v>
                </c:pt>
                <c:pt idx="3464">
                  <c:v>17.315671082229844</c:v>
                </c:pt>
                <c:pt idx="3465">
                  <c:v>17.320669832542265</c:v>
                </c:pt>
                <c:pt idx="3466">
                  <c:v>17.325668582854686</c:v>
                </c:pt>
                <c:pt idx="3467">
                  <c:v>17.330667333167106</c:v>
                </c:pt>
                <c:pt idx="3468">
                  <c:v>17.335666083479527</c:v>
                </c:pt>
                <c:pt idx="3469">
                  <c:v>17.340664833791948</c:v>
                </c:pt>
                <c:pt idx="3470">
                  <c:v>17.345663584104368</c:v>
                </c:pt>
                <c:pt idx="3471">
                  <c:v>17.350662334416789</c:v>
                </c:pt>
                <c:pt idx="3472">
                  <c:v>17.35566108472921</c:v>
                </c:pt>
                <c:pt idx="3473">
                  <c:v>17.360659835041631</c:v>
                </c:pt>
                <c:pt idx="3474">
                  <c:v>17.365658585354051</c:v>
                </c:pt>
                <c:pt idx="3475">
                  <c:v>17.370657335666472</c:v>
                </c:pt>
                <c:pt idx="3476">
                  <c:v>17.375656085978893</c:v>
                </c:pt>
                <c:pt idx="3477">
                  <c:v>17.380654836291313</c:v>
                </c:pt>
                <c:pt idx="3478">
                  <c:v>17.385653586603734</c:v>
                </c:pt>
                <c:pt idx="3479">
                  <c:v>17.390652336916155</c:v>
                </c:pt>
                <c:pt idx="3480">
                  <c:v>17.395651087228575</c:v>
                </c:pt>
                <c:pt idx="3481">
                  <c:v>17.400649837540996</c:v>
                </c:pt>
                <c:pt idx="3482">
                  <c:v>17.405648587853417</c:v>
                </c:pt>
                <c:pt idx="3483">
                  <c:v>17.410647338165838</c:v>
                </c:pt>
                <c:pt idx="3484">
                  <c:v>17.415646088478258</c:v>
                </c:pt>
                <c:pt idx="3485">
                  <c:v>17.420644838790679</c:v>
                </c:pt>
                <c:pt idx="3486">
                  <c:v>17.4256435891031</c:v>
                </c:pt>
                <c:pt idx="3487">
                  <c:v>17.43064233941552</c:v>
                </c:pt>
                <c:pt idx="3488">
                  <c:v>17.435641089727941</c:v>
                </c:pt>
                <c:pt idx="3489">
                  <c:v>17.440639840040362</c:v>
                </c:pt>
                <c:pt idx="3490">
                  <c:v>17.445638590352782</c:v>
                </c:pt>
                <c:pt idx="3491">
                  <c:v>17.450637340665203</c:v>
                </c:pt>
                <c:pt idx="3492">
                  <c:v>17.455636090977624</c:v>
                </c:pt>
                <c:pt idx="3493">
                  <c:v>17.460634841290045</c:v>
                </c:pt>
                <c:pt idx="3494">
                  <c:v>17.465633591602465</c:v>
                </c:pt>
                <c:pt idx="3495">
                  <c:v>17.470632341914886</c:v>
                </c:pt>
                <c:pt idx="3496">
                  <c:v>17.475631092227307</c:v>
                </c:pt>
                <c:pt idx="3497">
                  <c:v>17.480629842539727</c:v>
                </c:pt>
                <c:pt idx="3498">
                  <c:v>17.485628592852148</c:v>
                </c:pt>
                <c:pt idx="3499">
                  <c:v>17.490627343164569</c:v>
                </c:pt>
                <c:pt idx="3500">
                  <c:v>17.495626093476989</c:v>
                </c:pt>
                <c:pt idx="3501">
                  <c:v>17.50062484378941</c:v>
                </c:pt>
                <c:pt idx="3502">
                  <c:v>17.505623594101831</c:v>
                </c:pt>
                <c:pt idx="3503">
                  <c:v>17.510622344414251</c:v>
                </c:pt>
                <c:pt idx="3504">
                  <c:v>17.515621094726672</c:v>
                </c:pt>
                <c:pt idx="3505">
                  <c:v>17.520619845039093</c:v>
                </c:pt>
                <c:pt idx="3506">
                  <c:v>17.525618595351514</c:v>
                </c:pt>
                <c:pt idx="3507">
                  <c:v>17.530617345663934</c:v>
                </c:pt>
                <c:pt idx="3508">
                  <c:v>17.535616095976355</c:v>
                </c:pt>
                <c:pt idx="3509">
                  <c:v>17.540614846288776</c:v>
                </c:pt>
                <c:pt idx="3510">
                  <c:v>17.545613596601196</c:v>
                </c:pt>
                <c:pt idx="3511">
                  <c:v>17.550612346913617</c:v>
                </c:pt>
                <c:pt idx="3512">
                  <c:v>17.555611097226038</c:v>
                </c:pt>
                <c:pt idx="3513">
                  <c:v>17.560609847538458</c:v>
                </c:pt>
                <c:pt idx="3514">
                  <c:v>17.565608597850879</c:v>
                </c:pt>
                <c:pt idx="3515">
                  <c:v>17.5706073481633</c:v>
                </c:pt>
                <c:pt idx="3516">
                  <c:v>17.575606098475721</c:v>
                </c:pt>
                <c:pt idx="3517">
                  <c:v>17.580604848788141</c:v>
                </c:pt>
                <c:pt idx="3518">
                  <c:v>17.585603599100562</c:v>
                </c:pt>
                <c:pt idx="3519">
                  <c:v>17.590602349412983</c:v>
                </c:pt>
                <c:pt idx="3520">
                  <c:v>17.595601099725403</c:v>
                </c:pt>
                <c:pt idx="3521">
                  <c:v>17.600599850037824</c:v>
                </c:pt>
                <c:pt idx="3522">
                  <c:v>17.605598600350245</c:v>
                </c:pt>
                <c:pt idx="3523">
                  <c:v>17.610597350662665</c:v>
                </c:pt>
                <c:pt idx="3524">
                  <c:v>17.615596100975086</c:v>
                </c:pt>
                <c:pt idx="3525">
                  <c:v>17.620594851287507</c:v>
                </c:pt>
                <c:pt idx="3526">
                  <c:v>17.625593601599927</c:v>
                </c:pt>
                <c:pt idx="3527">
                  <c:v>17.630592351912348</c:v>
                </c:pt>
                <c:pt idx="3528">
                  <c:v>17.635591102224769</c:v>
                </c:pt>
                <c:pt idx="3529">
                  <c:v>17.64058985253719</c:v>
                </c:pt>
                <c:pt idx="3530">
                  <c:v>17.64558860284961</c:v>
                </c:pt>
                <c:pt idx="3531">
                  <c:v>17.650587353162031</c:v>
                </c:pt>
                <c:pt idx="3532">
                  <c:v>17.655586103474452</c:v>
                </c:pt>
                <c:pt idx="3533">
                  <c:v>17.660584853786872</c:v>
                </c:pt>
                <c:pt idx="3534">
                  <c:v>17.665583604099293</c:v>
                </c:pt>
                <c:pt idx="3535">
                  <c:v>17.670582354411714</c:v>
                </c:pt>
                <c:pt idx="3536">
                  <c:v>17.675581104724134</c:v>
                </c:pt>
                <c:pt idx="3537">
                  <c:v>17.680579855036555</c:v>
                </c:pt>
                <c:pt idx="3538">
                  <c:v>17.685578605348976</c:v>
                </c:pt>
                <c:pt idx="3539">
                  <c:v>17.690577355661397</c:v>
                </c:pt>
                <c:pt idx="3540">
                  <c:v>17.695576105973817</c:v>
                </c:pt>
                <c:pt idx="3541">
                  <c:v>17.700574856286238</c:v>
                </c:pt>
                <c:pt idx="3542">
                  <c:v>17.705573606598659</c:v>
                </c:pt>
                <c:pt idx="3543">
                  <c:v>17.710572356911079</c:v>
                </c:pt>
                <c:pt idx="3544">
                  <c:v>17.7155711072235</c:v>
                </c:pt>
                <c:pt idx="3545">
                  <c:v>17.720569857535921</c:v>
                </c:pt>
                <c:pt idx="3546">
                  <c:v>17.725568607848341</c:v>
                </c:pt>
                <c:pt idx="3547">
                  <c:v>17.730567358160762</c:v>
                </c:pt>
                <c:pt idx="3548">
                  <c:v>17.735566108473183</c:v>
                </c:pt>
                <c:pt idx="3549">
                  <c:v>17.740564858785604</c:v>
                </c:pt>
                <c:pt idx="3550">
                  <c:v>17.745563609098024</c:v>
                </c:pt>
                <c:pt idx="3551">
                  <c:v>17.750562359410445</c:v>
                </c:pt>
                <c:pt idx="3552">
                  <c:v>17.755561109722866</c:v>
                </c:pt>
                <c:pt idx="3553">
                  <c:v>17.760559860035286</c:v>
                </c:pt>
                <c:pt idx="3554">
                  <c:v>17.765558610347707</c:v>
                </c:pt>
                <c:pt idx="3555">
                  <c:v>17.770557360660128</c:v>
                </c:pt>
                <c:pt idx="3556">
                  <c:v>17.775556110972548</c:v>
                </c:pt>
                <c:pt idx="3557">
                  <c:v>17.780554861284969</c:v>
                </c:pt>
                <c:pt idx="3558">
                  <c:v>17.78555361159739</c:v>
                </c:pt>
                <c:pt idx="3559">
                  <c:v>17.79055236190981</c:v>
                </c:pt>
                <c:pt idx="3560">
                  <c:v>17.795551112222231</c:v>
                </c:pt>
                <c:pt idx="3561">
                  <c:v>17.800549862534652</c:v>
                </c:pt>
                <c:pt idx="3562">
                  <c:v>17.805548612847073</c:v>
                </c:pt>
                <c:pt idx="3563">
                  <c:v>17.810547363159493</c:v>
                </c:pt>
                <c:pt idx="3564">
                  <c:v>17.815546113471914</c:v>
                </c:pt>
                <c:pt idx="3565">
                  <c:v>17.820544863784335</c:v>
                </c:pt>
                <c:pt idx="3566">
                  <c:v>17.825543614096755</c:v>
                </c:pt>
                <c:pt idx="3567">
                  <c:v>17.830542364409176</c:v>
                </c:pt>
                <c:pt idx="3568">
                  <c:v>17.835541114721597</c:v>
                </c:pt>
                <c:pt idx="3569">
                  <c:v>17.840539865034017</c:v>
                </c:pt>
                <c:pt idx="3570">
                  <c:v>17.845538615346438</c:v>
                </c:pt>
                <c:pt idx="3571">
                  <c:v>17.850537365658859</c:v>
                </c:pt>
                <c:pt idx="3572">
                  <c:v>17.85553611597128</c:v>
                </c:pt>
                <c:pt idx="3573">
                  <c:v>17.8605348662837</c:v>
                </c:pt>
                <c:pt idx="3574">
                  <c:v>17.865533616596121</c:v>
                </c:pt>
                <c:pt idx="3575">
                  <c:v>17.870532366908542</c:v>
                </c:pt>
                <c:pt idx="3576">
                  <c:v>17.875531117220962</c:v>
                </c:pt>
                <c:pt idx="3577">
                  <c:v>17.880529867533383</c:v>
                </c:pt>
                <c:pt idx="3578">
                  <c:v>17.885528617845804</c:v>
                </c:pt>
                <c:pt idx="3579">
                  <c:v>17.890527368158224</c:v>
                </c:pt>
                <c:pt idx="3580">
                  <c:v>17.895526118470645</c:v>
                </c:pt>
                <c:pt idx="3581">
                  <c:v>17.900524868783066</c:v>
                </c:pt>
                <c:pt idx="3582">
                  <c:v>17.905523619095487</c:v>
                </c:pt>
                <c:pt idx="3583">
                  <c:v>17.910522369407907</c:v>
                </c:pt>
                <c:pt idx="3584">
                  <c:v>17.915521119720328</c:v>
                </c:pt>
                <c:pt idx="3585">
                  <c:v>17.920519870032749</c:v>
                </c:pt>
                <c:pt idx="3586">
                  <c:v>17.925518620345169</c:v>
                </c:pt>
                <c:pt idx="3587">
                  <c:v>17.93051737065759</c:v>
                </c:pt>
                <c:pt idx="3588">
                  <c:v>17.935516120970011</c:v>
                </c:pt>
                <c:pt idx="3589">
                  <c:v>17.940514871282431</c:v>
                </c:pt>
                <c:pt idx="3590">
                  <c:v>17.945513621594852</c:v>
                </c:pt>
                <c:pt idx="3591">
                  <c:v>17.950512371907273</c:v>
                </c:pt>
                <c:pt idx="3592">
                  <c:v>17.955511122219693</c:v>
                </c:pt>
                <c:pt idx="3593">
                  <c:v>17.960509872532114</c:v>
                </c:pt>
                <c:pt idx="3594">
                  <c:v>17.965508622844535</c:v>
                </c:pt>
                <c:pt idx="3595">
                  <c:v>17.970507373156956</c:v>
                </c:pt>
                <c:pt idx="3596">
                  <c:v>17.975506123469376</c:v>
                </c:pt>
                <c:pt idx="3597">
                  <c:v>17.980504873781797</c:v>
                </c:pt>
                <c:pt idx="3598">
                  <c:v>17.985503624094218</c:v>
                </c:pt>
                <c:pt idx="3599">
                  <c:v>17.990502374406638</c:v>
                </c:pt>
                <c:pt idx="3600">
                  <c:v>17.995501124719059</c:v>
                </c:pt>
                <c:pt idx="3601">
                  <c:v>18.00049987503148</c:v>
                </c:pt>
                <c:pt idx="3602">
                  <c:v>18.0054986253439</c:v>
                </c:pt>
                <c:pt idx="3603">
                  <c:v>18.010497375656321</c:v>
                </c:pt>
                <c:pt idx="3604">
                  <c:v>18.015496125968742</c:v>
                </c:pt>
                <c:pt idx="3605">
                  <c:v>18.020494876281163</c:v>
                </c:pt>
                <c:pt idx="3606">
                  <c:v>18.025493626593583</c:v>
                </c:pt>
                <c:pt idx="3607">
                  <c:v>18.030492376906004</c:v>
                </c:pt>
                <c:pt idx="3608">
                  <c:v>18.035491127218425</c:v>
                </c:pt>
                <c:pt idx="3609">
                  <c:v>18.040489877530845</c:v>
                </c:pt>
                <c:pt idx="3610">
                  <c:v>18.045488627843266</c:v>
                </c:pt>
                <c:pt idx="3611">
                  <c:v>18.050487378155687</c:v>
                </c:pt>
                <c:pt idx="3612">
                  <c:v>18.055486128468107</c:v>
                </c:pt>
                <c:pt idx="3613">
                  <c:v>18.060484878780528</c:v>
                </c:pt>
                <c:pt idx="3614">
                  <c:v>18.065483629092949</c:v>
                </c:pt>
                <c:pt idx="3615">
                  <c:v>18.070482379405369</c:v>
                </c:pt>
                <c:pt idx="3616">
                  <c:v>18.07548112971779</c:v>
                </c:pt>
                <c:pt idx="3617">
                  <c:v>18.080479880030211</c:v>
                </c:pt>
                <c:pt idx="3618">
                  <c:v>18.085478630342632</c:v>
                </c:pt>
                <c:pt idx="3619">
                  <c:v>18.090477380655052</c:v>
                </c:pt>
                <c:pt idx="3620">
                  <c:v>18.095476130967473</c:v>
                </c:pt>
                <c:pt idx="3621">
                  <c:v>18.100474881279894</c:v>
                </c:pt>
                <c:pt idx="3622">
                  <c:v>18.105473631592314</c:v>
                </c:pt>
                <c:pt idx="3623">
                  <c:v>18.110472381904735</c:v>
                </c:pt>
                <c:pt idx="3624">
                  <c:v>18.115471132217156</c:v>
                </c:pt>
                <c:pt idx="3625">
                  <c:v>18.120469882529576</c:v>
                </c:pt>
                <c:pt idx="3626">
                  <c:v>18.125468632841997</c:v>
                </c:pt>
                <c:pt idx="3627">
                  <c:v>18.130467383154418</c:v>
                </c:pt>
                <c:pt idx="3628">
                  <c:v>18.135466133466839</c:v>
                </c:pt>
                <c:pt idx="3629">
                  <c:v>18.140464883779259</c:v>
                </c:pt>
                <c:pt idx="3630">
                  <c:v>18.14546363409168</c:v>
                </c:pt>
                <c:pt idx="3631">
                  <c:v>18.150462384404101</c:v>
                </c:pt>
                <c:pt idx="3632">
                  <c:v>18.155461134716521</c:v>
                </c:pt>
                <c:pt idx="3633">
                  <c:v>18.160459885028942</c:v>
                </c:pt>
                <c:pt idx="3634">
                  <c:v>18.165458635341363</c:v>
                </c:pt>
                <c:pt idx="3635">
                  <c:v>18.170457385653783</c:v>
                </c:pt>
                <c:pt idx="3636">
                  <c:v>18.175456135966204</c:v>
                </c:pt>
                <c:pt idx="3637">
                  <c:v>18.180454886278625</c:v>
                </c:pt>
                <c:pt idx="3638">
                  <c:v>18.185453636591046</c:v>
                </c:pt>
                <c:pt idx="3639">
                  <c:v>18.190452386903466</c:v>
                </c:pt>
                <c:pt idx="3640">
                  <c:v>18.195451137215887</c:v>
                </c:pt>
                <c:pt idx="3641">
                  <c:v>18.200449887528308</c:v>
                </c:pt>
                <c:pt idx="3642">
                  <c:v>18.205448637840728</c:v>
                </c:pt>
                <c:pt idx="3643">
                  <c:v>18.210447388153149</c:v>
                </c:pt>
                <c:pt idx="3644">
                  <c:v>18.21544613846557</c:v>
                </c:pt>
                <c:pt idx="3645">
                  <c:v>18.22044488877799</c:v>
                </c:pt>
                <c:pt idx="3646">
                  <c:v>18.225443639090411</c:v>
                </c:pt>
                <c:pt idx="3647">
                  <c:v>18.230442389402832</c:v>
                </c:pt>
                <c:pt idx="3648">
                  <c:v>18.235441139715252</c:v>
                </c:pt>
                <c:pt idx="3649">
                  <c:v>18.240439890027673</c:v>
                </c:pt>
                <c:pt idx="3650">
                  <c:v>18.245438640340094</c:v>
                </c:pt>
                <c:pt idx="3651">
                  <c:v>18.250437390652515</c:v>
                </c:pt>
                <c:pt idx="3652">
                  <c:v>18.255436140964935</c:v>
                </c:pt>
                <c:pt idx="3653">
                  <c:v>18.260434891277356</c:v>
                </c:pt>
                <c:pt idx="3654">
                  <c:v>18.265433641589777</c:v>
                </c:pt>
                <c:pt idx="3655">
                  <c:v>18.270432391902197</c:v>
                </c:pt>
                <c:pt idx="3656">
                  <c:v>18.275431142214618</c:v>
                </c:pt>
                <c:pt idx="3657">
                  <c:v>18.280429892527039</c:v>
                </c:pt>
                <c:pt idx="3658">
                  <c:v>18.285428642839459</c:v>
                </c:pt>
                <c:pt idx="3659">
                  <c:v>18.29042739315188</c:v>
                </c:pt>
                <c:pt idx="3660">
                  <c:v>18.295426143464301</c:v>
                </c:pt>
                <c:pt idx="3661">
                  <c:v>18.300424893776722</c:v>
                </c:pt>
                <c:pt idx="3662">
                  <c:v>18.305423644089142</c:v>
                </c:pt>
                <c:pt idx="3663">
                  <c:v>18.310422394401563</c:v>
                </c:pt>
                <c:pt idx="3664">
                  <c:v>18.315421144713984</c:v>
                </c:pt>
                <c:pt idx="3665">
                  <c:v>18.320419895026404</c:v>
                </c:pt>
                <c:pt idx="3666">
                  <c:v>18.325418645338825</c:v>
                </c:pt>
                <c:pt idx="3667">
                  <c:v>18.330417395651246</c:v>
                </c:pt>
                <c:pt idx="3668">
                  <c:v>18.335416145963666</c:v>
                </c:pt>
                <c:pt idx="3669">
                  <c:v>18.340414896276087</c:v>
                </c:pt>
                <c:pt idx="3670">
                  <c:v>18.345413646588508</c:v>
                </c:pt>
                <c:pt idx="3671">
                  <c:v>18.350412396900929</c:v>
                </c:pt>
                <c:pt idx="3672">
                  <c:v>18.355411147213349</c:v>
                </c:pt>
                <c:pt idx="3673">
                  <c:v>18.36040989752577</c:v>
                </c:pt>
                <c:pt idx="3674">
                  <c:v>18.365408647838191</c:v>
                </c:pt>
                <c:pt idx="3675">
                  <c:v>18.370407398150611</c:v>
                </c:pt>
                <c:pt idx="3676">
                  <c:v>18.375406148463032</c:v>
                </c:pt>
                <c:pt idx="3677">
                  <c:v>18.380404898775453</c:v>
                </c:pt>
                <c:pt idx="3678">
                  <c:v>18.385403649087873</c:v>
                </c:pt>
                <c:pt idx="3679">
                  <c:v>18.390402399400294</c:v>
                </c:pt>
                <c:pt idx="3680">
                  <c:v>18.395401149712715</c:v>
                </c:pt>
                <c:pt idx="3681">
                  <c:v>18.400399900025135</c:v>
                </c:pt>
                <c:pt idx="3682">
                  <c:v>18.405398650337556</c:v>
                </c:pt>
                <c:pt idx="3683">
                  <c:v>18.410397400649977</c:v>
                </c:pt>
                <c:pt idx="3684">
                  <c:v>18.415396150962398</c:v>
                </c:pt>
                <c:pt idx="3685">
                  <c:v>18.420394901274818</c:v>
                </c:pt>
                <c:pt idx="3686">
                  <c:v>18.425393651587239</c:v>
                </c:pt>
                <c:pt idx="3687">
                  <c:v>18.43039240189966</c:v>
                </c:pt>
                <c:pt idx="3688">
                  <c:v>18.43539115221208</c:v>
                </c:pt>
                <c:pt idx="3689">
                  <c:v>18.440389902524501</c:v>
                </c:pt>
                <c:pt idx="3690">
                  <c:v>18.445388652836922</c:v>
                </c:pt>
                <c:pt idx="3691">
                  <c:v>18.450387403149342</c:v>
                </c:pt>
                <c:pt idx="3692">
                  <c:v>18.455386153461763</c:v>
                </c:pt>
                <c:pt idx="3693">
                  <c:v>18.460384903774184</c:v>
                </c:pt>
                <c:pt idx="3694">
                  <c:v>18.465383654086605</c:v>
                </c:pt>
                <c:pt idx="3695">
                  <c:v>18.470382404399025</c:v>
                </c:pt>
                <c:pt idx="3696">
                  <c:v>18.475381154711446</c:v>
                </c:pt>
                <c:pt idx="3697">
                  <c:v>18.480379905023867</c:v>
                </c:pt>
                <c:pt idx="3698">
                  <c:v>18.485378655336287</c:v>
                </c:pt>
                <c:pt idx="3699">
                  <c:v>18.490377405648708</c:v>
                </c:pt>
                <c:pt idx="3700">
                  <c:v>18.495376155961129</c:v>
                </c:pt>
                <c:pt idx="3701">
                  <c:v>18.500374906273549</c:v>
                </c:pt>
                <c:pt idx="3702">
                  <c:v>18.50537365658597</c:v>
                </c:pt>
                <c:pt idx="3703">
                  <c:v>18.510372406898391</c:v>
                </c:pt>
                <c:pt idx="3704">
                  <c:v>18.515371157210812</c:v>
                </c:pt>
                <c:pt idx="3705">
                  <c:v>18.520369907523232</c:v>
                </c:pt>
                <c:pt idx="3706">
                  <c:v>18.525368657835653</c:v>
                </c:pt>
                <c:pt idx="3707">
                  <c:v>18.530367408148074</c:v>
                </c:pt>
                <c:pt idx="3708">
                  <c:v>18.535366158460494</c:v>
                </c:pt>
                <c:pt idx="3709">
                  <c:v>18.540364908772915</c:v>
                </c:pt>
                <c:pt idx="3710">
                  <c:v>18.545363659085336</c:v>
                </c:pt>
                <c:pt idx="3711">
                  <c:v>18.550362409397756</c:v>
                </c:pt>
                <c:pt idx="3712">
                  <c:v>18.555361159710177</c:v>
                </c:pt>
                <c:pt idx="3713">
                  <c:v>18.560359910022598</c:v>
                </c:pt>
                <c:pt idx="3714">
                  <c:v>18.565358660335018</c:v>
                </c:pt>
                <c:pt idx="3715">
                  <c:v>18.570357410647439</c:v>
                </c:pt>
                <c:pt idx="3716">
                  <c:v>18.57535616095986</c:v>
                </c:pt>
                <c:pt idx="3717">
                  <c:v>18.580354911272281</c:v>
                </c:pt>
                <c:pt idx="3718">
                  <c:v>18.585353661584701</c:v>
                </c:pt>
                <c:pt idx="3719">
                  <c:v>18.590352411897122</c:v>
                </c:pt>
                <c:pt idx="3720">
                  <c:v>18.595351162209543</c:v>
                </c:pt>
                <c:pt idx="3721">
                  <c:v>18.600349912521963</c:v>
                </c:pt>
                <c:pt idx="3722">
                  <c:v>18.605348662834384</c:v>
                </c:pt>
                <c:pt idx="3723">
                  <c:v>18.610347413146805</c:v>
                </c:pt>
                <c:pt idx="3724">
                  <c:v>18.615346163459225</c:v>
                </c:pt>
                <c:pt idx="3725">
                  <c:v>18.620344913771646</c:v>
                </c:pt>
                <c:pt idx="3726">
                  <c:v>18.625343664084067</c:v>
                </c:pt>
                <c:pt idx="3727">
                  <c:v>18.630342414396488</c:v>
                </c:pt>
                <c:pt idx="3728">
                  <c:v>18.635341164708908</c:v>
                </c:pt>
                <c:pt idx="3729">
                  <c:v>18.640339915021329</c:v>
                </c:pt>
                <c:pt idx="3730">
                  <c:v>18.64533866533375</c:v>
                </c:pt>
                <c:pt idx="3731">
                  <c:v>18.65033741564617</c:v>
                </c:pt>
                <c:pt idx="3732">
                  <c:v>18.655336165958591</c:v>
                </c:pt>
                <c:pt idx="3733">
                  <c:v>18.660334916271012</c:v>
                </c:pt>
                <c:pt idx="3734">
                  <c:v>18.665333666583432</c:v>
                </c:pt>
                <c:pt idx="3735">
                  <c:v>18.670332416895853</c:v>
                </c:pt>
                <c:pt idx="3736">
                  <c:v>18.675331167208274</c:v>
                </c:pt>
                <c:pt idx="3737">
                  <c:v>18.680329917520694</c:v>
                </c:pt>
                <c:pt idx="3738">
                  <c:v>18.685328667833115</c:v>
                </c:pt>
                <c:pt idx="3739">
                  <c:v>18.690327418145536</c:v>
                </c:pt>
                <c:pt idx="3740">
                  <c:v>18.695326168457957</c:v>
                </c:pt>
                <c:pt idx="3741">
                  <c:v>18.700324918770377</c:v>
                </c:pt>
                <c:pt idx="3742">
                  <c:v>18.705323669082798</c:v>
                </c:pt>
                <c:pt idx="3743">
                  <c:v>18.710322419395219</c:v>
                </c:pt>
                <c:pt idx="3744">
                  <c:v>18.715321169707639</c:v>
                </c:pt>
                <c:pt idx="3745">
                  <c:v>18.72031992002006</c:v>
                </c:pt>
                <c:pt idx="3746">
                  <c:v>18.725318670332481</c:v>
                </c:pt>
                <c:pt idx="3747">
                  <c:v>18.730317420644901</c:v>
                </c:pt>
                <c:pt idx="3748">
                  <c:v>18.735316170957322</c:v>
                </c:pt>
                <c:pt idx="3749">
                  <c:v>18.740314921269743</c:v>
                </c:pt>
                <c:pt idx="3750">
                  <c:v>18.745313671582164</c:v>
                </c:pt>
                <c:pt idx="3751">
                  <c:v>18.750312421894584</c:v>
                </c:pt>
                <c:pt idx="3752">
                  <c:v>18.755311172207005</c:v>
                </c:pt>
                <c:pt idx="3753">
                  <c:v>18.760309922519426</c:v>
                </c:pt>
                <c:pt idx="3754">
                  <c:v>18.765308672831846</c:v>
                </c:pt>
                <c:pt idx="3755">
                  <c:v>18.770307423144267</c:v>
                </c:pt>
                <c:pt idx="3756">
                  <c:v>18.775306173456688</c:v>
                </c:pt>
                <c:pt idx="3757">
                  <c:v>18.780304923769108</c:v>
                </c:pt>
                <c:pt idx="3758">
                  <c:v>18.785303674081529</c:v>
                </c:pt>
                <c:pt idx="3759">
                  <c:v>18.79030242439395</c:v>
                </c:pt>
                <c:pt idx="3760">
                  <c:v>18.795301174706371</c:v>
                </c:pt>
                <c:pt idx="3761">
                  <c:v>18.800299925018791</c:v>
                </c:pt>
                <c:pt idx="3762">
                  <c:v>18.805298675331212</c:v>
                </c:pt>
                <c:pt idx="3763">
                  <c:v>18.810297425643633</c:v>
                </c:pt>
                <c:pt idx="3764">
                  <c:v>18.815296175956053</c:v>
                </c:pt>
                <c:pt idx="3765">
                  <c:v>18.820294926268474</c:v>
                </c:pt>
                <c:pt idx="3766">
                  <c:v>18.825293676580895</c:v>
                </c:pt>
                <c:pt idx="3767">
                  <c:v>18.830292426893315</c:v>
                </c:pt>
                <c:pt idx="3768">
                  <c:v>18.835291177205736</c:v>
                </c:pt>
                <c:pt idx="3769">
                  <c:v>18.840289927518157</c:v>
                </c:pt>
                <c:pt idx="3770">
                  <c:v>18.845288677830577</c:v>
                </c:pt>
                <c:pt idx="3771">
                  <c:v>18.850287428142998</c:v>
                </c:pt>
                <c:pt idx="3772">
                  <c:v>18.855286178455419</c:v>
                </c:pt>
                <c:pt idx="3773">
                  <c:v>18.86028492876784</c:v>
                </c:pt>
                <c:pt idx="3774">
                  <c:v>18.86528367908026</c:v>
                </c:pt>
                <c:pt idx="3775">
                  <c:v>18.870282429392681</c:v>
                </c:pt>
                <c:pt idx="3776">
                  <c:v>18.875281179705102</c:v>
                </c:pt>
                <c:pt idx="3777">
                  <c:v>18.880279930017522</c:v>
                </c:pt>
                <c:pt idx="3778">
                  <c:v>18.885278680329943</c:v>
                </c:pt>
                <c:pt idx="3779">
                  <c:v>18.890277430642364</c:v>
                </c:pt>
                <c:pt idx="3780">
                  <c:v>18.895276180954784</c:v>
                </c:pt>
                <c:pt idx="3781">
                  <c:v>18.900274931267205</c:v>
                </c:pt>
                <c:pt idx="3782">
                  <c:v>18.905273681579626</c:v>
                </c:pt>
                <c:pt idx="3783">
                  <c:v>18.910272431892047</c:v>
                </c:pt>
                <c:pt idx="3784">
                  <c:v>18.915271182204467</c:v>
                </c:pt>
                <c:pt idx="3785">
                  <c:v>18.920269932516888</c:v>
                </c:pt>
                <c:pt idx="3786">
                  <c:v>18.925268682829309</c:v>
                </c:pt>
                <c:pt idx="3787">
                  <c:v>18.930267433141729</c:v>
                </c:pt>
                <c:pt idx="3788">
                  <c:v>18.93526618345415</c:v>
                </c:pt>
                <c:pt idx="3789">
                  <c:v>18.940264933766571</c:v>
                </c:pt>
                <c:pt idx="3790">
                  <c:v>18.945263684078991</c:v>
                </c:pt>
                <c:pt idx="3791">
                  <c:v>18.950262434391412</c:v>
                </c:pt>
                <c:pt idx="3792">
                  <c:v>18.955261184703833</c:v>
                </c:pt>
                <c:pt idx="3793">
                  <c:v>18.960259935016254</c:v>
                </c:pt>
                <c:pt idx="3794">
                  <c:v>18.965258685328674</c:v>
                </c:pt>
                <c:pt idx="3795">
                  <c:v>18.970257435641095</c:v>
                </c:pt>
                <c:pt idx="3796">
                  <c:v>18.975256185953516</c:v>
                </c:pt>
                <c:pt idx="3797">
                  <c:v>18.980254936265936</c:v>
                </c:pt>
                <c:pt idx="3798">
                  <c:v>18.985253686578357</c:v>
                </c:pt>
                <c:pt idx="3799">
                  <c:v>18.990252436890778</c:v>
                </c:pt>
                <c:pt idx="3800">
                  <c:v>18.995251187203198</c:v>
                </c:pt>
                <c:pt idx="3801">
                  <c:v>19.000249937515619</c:v>
                </c:pt>
                <c:pt idx="3802">
                  <c:v>19.00524868782804</c:v>
                </c:pt>
                <c:pt idx="3803">
                  <c:v>19.01024743814046</c:v>
                </c:pt>
                <c:pt idx="3804">
                  <c:v>19.015246188452881</c:v>
                </c:pt>
                <c:pt idx="3805">
                  <c:v>19.020244938765302</c:v>
                </c:pt>
                <c:pt idx="3806">
                  <c:v>19.025243689077723</c:v>
                </c:pt>
                <c:pt idx="3807">
                  <c:v>19.030242439390143</c:v>
                </c:pt>
                <c:pt idx="3808">
                  <c:v>19.035241189702564</c:v>
                </c:pt>
                <c:pt idx="3809">
                  <c:v>19.040239940014985</c:v>
                </c:pt>
                <c:pt idx="3810">
                  <c:v>19.045238690327405</c:v>
                </c:pt>
                <c:pt idx="3811">
                  <c:v>19.050237440639826</c:v>
                </c:pt>
                <c:pt idx="3812">
                  <c:v>19.055236190952247</c:v>
                </c:pt>
                <c:pt idx="3813">
                  <c:v>19.060234941264667</c:v>
                </c:pt>
                <c:pt idx="3814">
                  <c:v>19.065233691577088</c:v>
                </c:pt>
                <c:pt idx="3815">
                  <c:v>19.070232441889509</c:v>
                </c:pt>
                <c:pt idx="3816">
                  <c:v>19.07523119220193</c:v>
                </c:pt>
                <c:pt idx="3817">
                  <c:v>19.08022994251435</c:v>
                </c:pt>
                <c:pt idx="3818">
                  <c:v>19.085228692826771</c:v>
                </c:pt>
                <c:pt idx="3819">
                  <c:v>19.090227443139192</c:v>
                </c:pt>
                <c:pt idx="3820">
                  <c:v>19.095226193451612</c:v>
                </c:pt>
                <c:pt idx="3821">
                  <c:v>19.100224943764033</c:v>
                </c:pt>
                <c:pt idx="3822">
                  <c:v>19.105223694076454</c:v>
                </c:pt>
                <c:pt idx="3823">
                  <c:v>19.110222444388874</c:v>
                </c:pt>
                <c:pt idx="3824">
                  <c:v>19.115221194701295</c:v>
                </c:pt>
                <c:pt idx="3825">
                  <c:v>19.120219945013716</c:v>
                </c:pt>
                <c:pt idx="3826">
                  <c:v>19.125218695326136</c:v>
                </c:pt>
                <c:pt idx="3827">
                  <c:v>19.130217445638557</c:v>
                </c:pt>
                <c:pt idx="3828">
                  <c:v>19.135216195950978</c:v>
                </c:pt>
                <c:pt idx="3829">
                  <c:v>19.140214946263399</c:v>
                </c:pt>
                <c:pt idx="3830">
                  <c:v>19.145213696575819</c:v>
                </c:pt>
                <c:pt idx="3831">
                  <c:v>19.15021244688824</c:v>
                </c:pt>
                <c:pt idx="3832">
                  <c:v>19.155211197200661</c:v>
                </c:pt>
                <c:pt idx="3833">
                  <c:v>19.160209947513081</c:v>
                </c:pt>
                <c:pt idx="3834">
                  <c:v>19.165208697825502</c:v>
                </c:pt>
                <c:pt idx="3835">
                  <c:v>19.170207448137923</c:v>
                </c:pt>
                <c:pt idx="3836">
                  <c:v>19.175206198450343</c:v>
                </c:pt>
                <c:pt idx="3837">
                  <c:v>19.180204948762764</c:v>
                </c:pt>
                <c:pt idx="3838">
                  <c:v>19.185203699075185</c:v>
                </c:pt>
                <c:pt idx="3839">
                  <c:v>19.190202449387606</c:v>
                </c:pt>
                <c:pt idx="3840">
                  <c:v>19.195201199700026</c:v>
                </c:pt>
                <c:pt idx="3841">
                  <c:v>19.200199950012447</c:v>
                </c:pt>
                <c:pt idx="3842">
                  <c:v>19.205198700324868</c:v>
                </c:pt>
                <c:pt idx="3843">
                  <c:v>19.210197450637288</c:v>
                </c:pt>
                <c:pt idx="3844">
                  <c:v>19.215196200949709</c:v>
                </c:pt>
                <c:pt idx="3845">
                  <c:v>19.22019495126213</c:v>
                </c:pt>
                <c:pt idx="3846">
                  <c:v>19.22519370157455</c:v>
                </c:pt>
                <c:pt idx="3847">
                  <c:v>19.230192451886971</c:v>
                </c:pt>
                <c:pt idx="3848">
                  <c:v>19.235191202199392</c:v>
                </c:pt>
                <c:pt idx="3849">
                  <c:v>19.240189952511813</c:v>
                </c:pt>
                <c:pt idx="3850">
                  <c:v>19.245188702824233</c:v>
                </c:pt>
                <c:pt idx="3851">
                  <c:v>19.250187453136654</c:v>
                </c:pt>
                <c:pt idx="3852">
                  <c:v>19.255186203449075</c:v>
                </c:pt>
                <c:pt idx="3853">
                  <c:v>19.260184953761495</c:v>
                </c:pt>
                <c:pt idx="3854">
                  <c:v>19.265183704073916</c:v>
                </c:pt>
                <c:pt idx="3855">
                  <c:v>19.270182454386337</c:v>
                </c:pt>
                <c:pt idx="3856">
                  <c:v>19.275181204698757</c:v>
                </c:pt>
                <c:pt idx="3857">
                  <c:v>19.280179955011178</c:v>
                </c:pt>
                <c:pt idx="3858">
                  <c:v>19.285178705323599</c:v>
                </c:pt>
                <c:pt idx="3859">
                  <c:v>19.290177455636019</c:v>
                </c:pt>
                <c:pt idx="3860">
                  <c:v>19.29517620594844</c:v>
                </c:pt>
                <c:pt idx="3861">
                  <c:v>19.300174956260861</c:v>
                </c:pt>
                <c:pt idx="3862">
                  <c:v>19.305173706573282</c:v>
                </c:pt>
                <c:pt idx="3863">
                  <c:v>19.310172456885702</c:v>
                </c:pt>
                <c:pt idx="3864">
                  <c:v>19.315171207198123</c:v>
                </c:pt>
                <c:pt idx="3865">
                  <c:v>19.320169957510544</c:v>
                </c:pt>
                <c:pt idx="3866">
                  <c:v>19.325168707822964</c:v>
                </c:pt>
                <c:pt idx="3867">
                  <c:v>19.330167458135385</c:v>
                </c:pt>
                <c:pt idx="3868">
                  <c:v>19.335166208447806</c:v>
                </c:pt>
                <c:pt idx="3869">
                  <c:v>19.340164958760226</c:v>
                </c:pt>
                <c:pt idx="3870">
                  <c:v>19.345163709072647</c:v>
                </c:pt>
                <c:pt idx="3871">
                  <c:v>19.350162459385068</c:v>
                </c:pt>
                <c:pt idx="3872">
                  <c:v>19.355161209697489</c:v>
                </c:pt>
                <c:pt idx="3873">
                  <c:v>19.360159960009909</c:v>
                </c:pt>
                <c:pt idx="3874">
                  <c:v>19.36515871032233</c:v>
                </c:pt>
                <c:pt idx="3875">
                  <c:v>19.370157460634751</c:v>
                </c:pt>
                <c:pt idx="3876">
                  <c:v>19.375156210947171</c:v>
                </c:pt>
                <c:pt idx="3877">
                  <c:v>19.380154961259592</c:v>
                </c:pt>
                <c:pt idx="3878">
                  <c:v>19.385153711572013</c:v>
                </c:pt>
                <c:pt idx="3879">
                  <c:v>19.390152461884433</c:v>
                </c:pt>
                <c:pt idx="3880">
                  <c:v>19.395151212196854</c:v>
                </c:pt>
                <c:pt idx="3881">
                  <c:v>19.400149962509275</c:v>
                </c:pt>
                <c:pt idx="3882">
                  <c:v>19.405148712821696</c:v>
                </c:pt>
                <c:pt idx="3883">
                  <c:v>19.410147463134116</c:v>
                </c:pt>
                <c:pt idx="3884">
                  <c:v>19.415146213446537</c:v>
                </c:pt>
                <c:pt idx="3885">
                  <c:v>19.420144963758958</c:v>
                </c:pt>
                <c:pt idx="3886">
                  <c:v>19.425143714071378</c:v>
                </c:pt>
                <c:pt idx="3887">
                  <c:v>19.430142464383799</c:v>
                </c:pt>
                <c:pt idx="3888">
                  <c:v>19.43514121469622</c:v>
                </c:pt>
                <c:pt idx="3889">
                  <c:v>19.44013996500864</c:v>
                </c:pt>
                <c:pt idx="3890">
                  <c:v>19.445138715321061</c:v>
                </c:pt>
                <c:pt idx="3891">
                  <c:v>19.450137465633482</c:v>
                </c:pt>
                <c:pt idx="3892">
                  <c:v>19.455136215945902</c:v>
                </c:pt>
                <c:pt idx="3893">
                  <c:v>19.460134966258323</c:v>
                </c:pt>
                <c:pt idx="3894">
                  <c:v>19.465133716570744</c:v>
                </c:pt>
                <c:pt idx="3895">
                  <c:v>19.470132466883165</c:v>
                </c:pt>
                <c:pt idx="3896">
                  <c:v>19.475131217195585</c:v>
                </c:pt>
                <c:pt idx="3897">
                  <c:v>19.480129967508006</c:v>
                </c:pt>
                <c:pt idx="3898">
                  <c:v>19.485128717820427</c:v>
                </c:pt>
                <c:pt idx="3899">
                  <c:v>19.490127468132847</c:v>
                </c:pt>
                <c:pt idx="3900">
                  <c:v>19.495126218445268</c:v>
                </c:pt>
                <c:pt idx="3901">
                  <c:v>19.500124968757689</c:v>
                </c:pt>
                <c:pt idx="3902">
                  <c:v>19.505123719070109</c:v>
                </c:pt>
                <c:pt idx="3903">
                  <c:v>19.51012246938253</c:v>
                </c:pt>
                <c:pt idx="3904">
                  <c:v>19.515121219694951</c:v>
                </c:pt>
                <c:pt idx="3905">
                  <c:v>19.520119970007372</c:v>
                </c:pt>
                <c:pt idx="3906">
                  <c:v>19.525118720319792</c:v>
                </c:pt>
                <c:pt idx="3907">
                  <c:v>19.530117470632213</c:v>
                </c:pt>
                <c:pt idx="3908">
                  <c:v>19.535116220944634</c:v>
                </c:pt>
                <c:pt idx="3909">
                  <c:v>19.540114971257054</c:v>
                </c:pt>
                <c:pt idx="3910">
                  <c:v>19.545113721569475</c:v>
                </c:pt>
                <c:pt idx="3911">
                  <c:v>19.550112471881896</c:v>
                </c:pt>
                <c:pt idx="3912">
                  <c:v>19.555111222194316</c:v>
                </c:pt>
                <c:pt idx="3913">
                  <c:v>19.560109972506737</c:v>
                </c:pt>
                <c:pt idx="3914">
                  <c:v>19.565108722819158</c:v>
                </c:pt>
                <c:pt idx="3915">
                  <c:v>19.570107473131579</c:v>
                </c:pt>
                <c:pt idx="3916">
                  <c:v>19.575106223443999</c:v>
                </c:pt>
                <c:pt idx="3917">
                  <c:v>19.58010497375642</c:v>
                </c:pt>
                <c:pt idx="3918">
                  <c:v>19.585103724068841</c:v>
                </c:pt>
                <c:pt idx="3919">
                  <c:v>19.590102474381261</c:v>
                </c:pt>
                <c:pt idx="3920">
                  <c:v>19.595101224693682</c:v>
                </c:pt>
                <c:pt idx="3921">
                  <c:v>19.600099975006103</c:v>
                </c:pt>
                <c:pt idx="3922">
                  <c:v>19.605098725318523</c:v>
                </c:pt>
                <c:pt idx="3923">
                  <c:v>19.610097475630944</c:v>
                </c:pt>
                <c:pt idx="3924">
                  <c:v>19.615096225943365</c:v>
                </c:pt>
                <c:pt idx="3925">
                  <c:v>19.620094976255785</c:v>
                </c:pt>
                <c:pt idx="3926">
                  <c:v>19.625093726568206</c:v>
                </c:pt>
                <c:pt idx="3927">
                  <c:v>19.630092476880627</c:v>
                </c:pt>
                <c:pt idx="3928">
                  <c:v>19.635091227193048</c:v>
                </c:pt>
                <c:pt idx="3929">
                  <c:v>19.640089977505468</c:v>
                </c:pt>
                <c:pt idx="3930">
                  <c:v>19.645088727817889</c:v>
                </c:pt>
                <c:pt idx="3931">
                  <c:v>19.65008747813031</c:v>
                </c:pt>
                <c:pt idx="3932">
                  <c:v>19.65508622844273</c:v>
                </c:pt>
                <c:pt idx="3933">
                  <c:v>19.660084978755151</c:v>
                </c:pt>
                <c:pt idx="3934">
                  <c:v>19.665083729067572</c:v>
                </c:pt>
                <c:pt idx="3935">
                  <c:v>19.670082479379992</c:v>
                </c:pt>
                <c:pt idx="3936">
                  <c:v>19.675081229692413</c:v>
                </c:pt>
                <c:pt idx="3937">
                  <c:v>19.680079980004834</c:v>
                </c:pt>
                <c:pt idx="3938">
                  <c:v>19.685078730317255</c:v>
                </c:pt>
                <c:pt idx="3939">
                  <c:v>19.690077480629675</c:v>
                </c:pt>
                <c:pt idx="3940">
                  <c:v>19.695076230942096</c:v>
                </c:pt>
                <c:pt idx="3941">
                  <c:v>19.700074981254517</c:v>
                </c:pt>
                <c:pt idx="3942">
                  <c:v>19.705073731566937</c:v>
                </c:pt>
                <c:pt idx="3943">
                  <c:v>19.710072481879358</c:v>
                </c:pt>
                <c:pt idx="3944">
                  <c:v>19.715071232191779</c:v>
                </c:pt>
                <c:pt idx="3945">
                  <c:v>19.720069982504199</c:v>
                </c:pt>
                <c:pt idx="3946">
                  <c:v>19.72506873281662</c:v>
                </c:pt>
                <c:pt idx="3947">
                  <c:v>19.730067483129041</c:v>
                </c:pt>
                <c:pt idx="3948">
                  <c:v>19.735066233441461</c:v>
                </c:pt>
                <c:pt idx="3949">
                  <c:v>19.740064983753882</c:v>
                </c:pt>
                <c:pt idx="3950">
                  <c:v>19.745063734066303</c:v>
                </c:pt>
                <c:pt idx="3951">
                  <c:v>19.750062484378724</c:v>
                </c:pt>
                <c:pt idx="3952">
                  <c:v>19.755061234691144</c:v>
                </c:pt>
                <c:pt idx="3953">
                  <c:v>19.760059985003565</c:v>
                </c:pt>
                <c:pt idx="3954">
                  <c:v>19.765058735315986</c:v>
                </c:pt>
                <c:pt idx="3955">
                  <c:v>19.770057485628406</c:v>
                </c:pt>
                <c:pt idx="3956">
                  <c:v>19.775056235940827</c:v>
                </c:pt>
                <c:pt idx="3957">
                  <c:v>19.780054986253248</c:v>
                </c:pt>
                <c:pt idx="3958">
                  <c:v>19.785053736565668</c:v>
                </c:pt>
                <c:pt idx="3959">
                  <c:v>19.790052486878089</c:v>
                </c:pt>
                <c:pt idx="3960">
                  <c:v>19.79505123719051</c:v>
                </c:pt>
                <c:pt idx="3961">
                  <c:v>19.800049987502931</c:v>
                </c:pt>
                <c:pt idx="3962">
                  <c:v>19.805048737815351</c:v>
                </c:pt>
                <c:pt idx="3963">
                  <c:v>19.810047488127772</c:v>
                </c:pt>
                <c:pt idx="3964">
                  <c:v>19.815046238440193</c:v>
                </c:pt>
                <c:pt idx="3965">
                  <c:v>19.820044988752613</c:v>
                </c:pt>
                <c:pt idx="3966">
                  <c:v>19.825043739065034</c:v>
                </c:pt>
                <c:pt idx="3967">
                  <c:v>19.830042489377455</c:v>
                </c:pt>
                <c:pt idx="3968">
                  <c:v>19.835041239689875</c:v>
                </c:pt>
                <c:pt idx="3969">
                  <c:v>19.840039990002296</c:v>
                </c:pt>
                <c:pt idx="3970">
                  <c:v>19.845038740314717</c:v>
                </c:pt>
                <c:pt idx="3971">
                  <c:v>19.850037490627138</c:v>
                </c:pt>
                <c:pt idx="3972">
                  <c:v>19.855036240939558</c:v>
                </c:pt>
                <c:pt idx="3973">
                  <c:v>19.860034991251979</c:v>
                </c:pt>
                <c:pt idx="3974">
                  <c:v>19.8650337415644</c:v>
                </c:pt>
                <c:pt idx="3975">
                  <c:v>19.87003249187682</c:v>
                </c:pt>
                <c:pt idx="3976">
                  <c:v>19.875031242189241</c:v>
                </c:pt>
                <c:pt idx="3977">
                  <c:v>19.880029992501662</c:v>
                </c:pt>
                <c:pt idx="3978">
                  <c:v>19.885028742814082</c:v>
                </c:pt>
                <c:pt idx="3979">
                  <c:v>19.890027493126503</c:v>
                </c:pt>
                <c:pt idx="3980">
                  <c:v>19.895026243438924</c:v>
                </c:pt>
                <c:pt idx="3981">
                  <c:v>19.900024993751344</c:v>
                </c:pt>
                <c:pt idx="3982">
                  <c:v>19.905023744063765</c:v>
                </c:pt>
                <c:pt idx="3983">
                  <c:v>19.910022494376186</c:v>
                </c:pt>
                <c:pt idx="3984">
                  <c:v>19.915021244688607</c:v>
                </c:pt>
                <c:pt idx="3985">
                  <c:v>19.920019995001027</c:v>
                </c:pt>
                <c:pt idx="3986">
                  <c:v>19.925018745313448</c:v>
                </c:pt>
                <c:pt idx="3987">
                  <c:v>19.930017495625869</c:v>
                </c:pt>
                <c:pt idx="3988">
                  <c:v>19.935016245938289</c:v>
                </c:pt>
                <c:pt idx="3989">
                  <c:v>19.94001499625071</c:v>
                </c:pt>
                <c:pt idx="3990">
                  <c:v>19.945013746563131</c:v>
                </c:pt>
                <c:pt idx="3991">
                  <c:v>19.950012496875551</c:v>
                </c:pt>
                <c:pt idx="3992">
                  <c:v>19.955011247187972</c:v>
                </c:pt>
                <c:pt idx="3993">
                  <c:v>19.960009997500393</c:v>
                </c:pt>
                <c:pt idx="3994">
                  <c:v>19.965008747812814</c:v>
                </c:pt>
                <c:pt idx="3995">
                  <c:v>19.970007498125234</c:v>
                </c:pt>
                <c:pt idx="3996">
                  <c:v>19.975006248437655</c:v>
                </c:pt>
                <c:pt idx="3997">
                  <c:v>19.980004998750076</c:v>
                </c:pt>
                <c:pt idx="3998">
                  <c:v>19.985003749062496</c:v>
                </c:pt>
                <c:pt idx="3999">
                  <c:v>19.990002499374917</c:v>
                </c:pt>
                <c:pt idx="4000">
                  <c:v>19.995001249687338</c:v>
                </c:pt>
                <c:pt idx="4001">
                  <c:v>19.999999999999758</c:v>
                </c:pt>
              </c:numCache>
            </c:numRef>
          </c:xVal>
          <c:yVal>
            <c:numRef>
              <c:f>'2111_46'!$B$96:$B$4097</c:f>
              <c:numCache>
                <c:formatCode>General</c:formatCode>
                <c:ptCount val="4002"/>
                <c:pt idx="0">
                  <c:v>463.2</c:v>
                </c:pt>
                <c:pt idx="1">
                  <c:v>483.88666666666666</c:v>
                </c:pt>
                <c:pt idx="2">
                  <c:v>482.87666666666667</c:v>
                </c:pt>
                <c:pt idx="3">
                  <c:v>461.80666666666667</c:v>
                </c:pt>
                <c:pt idx="4">
                  <c:v>416.58</c:v>
                </c:pt>
                <c:pt idx="5">
                  <c:v>363.96</c:v>
                </c:pt>
                <c:pt idx="6">
                  <c:v>299.33</c:v>
                </c:pt>
                <c:pt idx="7">
                  <c:v>237.43</c:v>
                </c:pt>
                <c:pt idx="8">
                  <c:v>177.51</c:v>
                </c:pt>
                <c:pt idx="9">
                  <c:v>128.71666666666667</c:v>
                </c:pt>
                <c:pt idx="10">
                  <c:v>88.99666666666667</c:v>
                </c:pt>
                <c:pt idx="11">
                  <c:v>59.473333333333336</c:v>
                </c:pt>
                <c:pt idx="12">
                  <c:v>38.193333333333335</c:v>
                </c:pt>
                <c:pt idx="13">
                  <c:v>22.553333333333335</c:v>
                </c:pt>
                <c:pt idx="14">
                  <c:v>13.77</c:v>
                </c:pt>
                <c:pt idx="15">
                  <c:v>8.2233333333333327</c:v>
                </c:pt>
                <c:pt idx="16">
                  <c:v>4.7333333333333334</c:v>
                </c:pt>
                <c:pt idx="17">
                  <c:v>2.9166666666666665</c:v>
                </c:pt>
                <c:pt idx="18">
                  <c:v>1.9666666666666666</c:v>
                </c:pt>
                <c:pt idx="19">
                  <c:v>1.3033333333333332</c:v>
                </c:pt>
                <c:pt idx="20">
                  <c:v>0.90333333333333332</c:v>
                </c:pt>
                <c:pt idx="21">
                  <c:v>0.75</c:v>
                </c:pt>
                <c:pt idx="22">
                  <c:v>0.75666666666666671</c:v>
                </c:pt>
                <c:pt idx="23">
                  <c:v>0.55666666666666664</c:v>
                </c:pt>
                <c:pt idx="24">
                  <c:v>0.64666666666666661</c:v>
                </c:pt>
                <c:pt idx="25">
                  <c:v>0.55000000000000004</c:v>
                </c:pt>
                <c:pt idx="26">
                  <c:v>0.5</c:v>
                </c:pt>
                <c:pt idx="27">
                  <c:v>0.45</c:v>
                </c:pt>
                <c:pt idx="28">
                  <c:v>0.40333333333333332</c:v>
                </c:pt>
                <c:pt idx="29">
                  <c:v>0.47333333333333333</c:v>
                </c:pt>
                <c:pt idx="30">
                  <c:v>0.42666666666666669</c:v>
                </c:pt>
                <c:pt idx="31">
                  <c:v>0.4</c:v>
                </c:pt>
                <c:pt idx="32">
                  <c:v>0.40666666666666668</c:v>
                </c:pt>
                <c:pt idx="33">
                  <c:v>0.39333333333333331</c:v>
                </c:pt>
                <c:pt idx="34">
                  <c:v>0.37666666666666665</c:v>
                </c:pt>
                <c:pt idx="35">
                  <c:v>0.36666666666666664</c:v>
                </c:pt>
                <c:pt idx="36">
                  <c:v>0.40333333333333332</c:v>
                </c:pt>
                <c:pt idx="37">
                  <c:v>0.36</c:v>
                </c:pt>
                <c:pt idx="38">
                  <c:v>0.28000000000000003</c:v>
                </c:pt>
                <c:pt idx="39">
                  <c:v>0.24666666666666667</c:v>
                </c:pt>
                <c:pt idx="40">
                  <c:v>0.15666666666666668</c:v>
                </c:pt>
                <c:pt idx="41">
                  <c:v>0.14666666666666667</c:v>
                </c:pt>
                <c:pt idx="42">
                  <c:v>0.53</c:v>
                </c:pt>
                <c:pt idx="43">
                  <c:v>44.99</c:v>
                </c:pt>
                <c:pt idx="44">
                  <c:v>62.923333333333332</c:v>
                </c:pt>
                <c:pt idx="45">
                  <c:v>61.69</c:v>
                </c:pt>
                <c:pt idx="46">
                  <c:v>60.593333333333334</c:v>
                </c:pt>
                <c:pt idx="47">
                  <c:v>61.01</c:v>
                </c:pt>
                <c:pt idx="48">
                  <c:v>62.82</c:v>
                </c:pt>
                <c:pt idx="49">
                  <c:v>63.186666666666667</c:v>
                </c:pt>
                <c:pt idx="50">
                  <c:v>64.956666666666663</c:v>
                </c:pt>
                <c:pt idx="51">
                  <c:v>65.443333333333328</c:v>
                </c:pt>
                <c:pt idx="52">
                  <c:v>65.98</c:v>
                </c:pt>
                <c:pt idx="53">
                  <c:v>65.443333333333328</c:v>
                </c:pt>
                <c:pt idx="54">
                  <c:v>64.010000000000005</c:v>
                </c:pt>
                <c:pt idx="55">
                  <c:v>63.806666666666665</c:v>
                </c:pt>
                <c:pt idx="56">
                  <c:v>59.846666666666664</c:v>
                </c:pt>
                <c:pt idx="57">
                  <c:v>56.68</c:v>
                </c:pt>
                <c:pt idx="58">
                  <c:v>52.423333333333332</c:v>
                </c:pt>
                <c:pt idx="59">
                  <c:v>47.636666666666663</c:v>
                </c:pt>
                <c:pt idx="60">
                  <c:v>41.576666666666668</c:v>
                </c:pt>
                <c:pt idx="61">
                  <c:v>36.653333333333336</c:v>
                </c:pt>
                <c:pt idx="62">
                  <c:v>31.656666666666666</c:v>
                </c:pt>
                <c:pt idx="63">
                  <c:v>27.466666666666665</c:v>
                </c:pt>
                <c:pt idx="64">
                  <c:v>22.813333333333333</c:v>
                </c:pt>
                <c:pt idx="65">
                  <c:v>20.186666666666667</c:v>
                </c:pt>
                <c:pt idx="66">
                  <c:v>17.93</c:v>
                </c:pt>
                <c:pt idx="67">
                  <c:v>16.18</c:v>
                </c:pt>
                <c:pt idx="68">
                  <c:v>14.436666666666667</c:v>
                </c:pt>
                <c:pt idx="69">
                  <c:v>14.13</c:v>
                </c:pt>
                <c:pt idx="70">
                  <c:v>13.65</c:v>
                </c:pt>
                <c:pt idx="71">
                  <c:v>14.026666666666667</c:v>
                </c:pt>
                <c:pt idx="72">
                  <c:v>14.91</c:v>
                </c:pt>
                <c:pt idx="73">
                  <c:v>14.94</c:v>
                </c:pt>
                <c:pt idx="74">
                  <c:v>15.76</c:v>
                </c:pt>
                <c:pt idx="75">
                  <c:v>16.746666666666666</c:v>
                </c:pt>
                <c:pt idx="76">
                  <c:v>17.206666666666667</c:v>
                </c:pt>
                <c:pt idx="77">
                  <c:v>18.276666666666667</c:v>
                </c:pt>
                <c:pt idx="78">
                  <c:v>18.886666666666667</c:v>
                </c:pt>
                <c:pt idx="79">
                  <c:v>19.546666666666667</c:v>
                </c:pt>
                <c:pt idx="80">
                  <c:v>20.193333333333332</c:v>
                </c:pt>
                <c:pt idx="81">
                  <c:v>20.976666666666667</c:v>
                </c:pt>
                <c:pt idx="82">
                  <c:v>21.713333333333335</c:v>
                </c:pt>
                <c:pt idx="83">
                  <c:v>22.683333333333334</c:v>
                </c:pt>
                <c:pt idx="84">
                  <c:v>23.026666666666667</c:v>
                </c:pt>
                <c:pt idx="85">
                  <c:v>23.976666666666667</c:v>
                </c:pt>
                <c:pt idx="86">
                  <c:v>25</c:v>
                </c:pt>
                <c:pt idx="87">
                  <c:v>25.68</c:v>
                </c:pt>
                <c:pt idx="88">
                  <c:v>27.11</c:v>
                </c:pt>
                <c:pt idx="89">
                  <c:v>27.89</c:v>
                </c:pt>
                <c:pt idx="90">
                  <c:v>29.913333333333334</c:v>
                </c:pt>
                <c:pt idx="91">
                  <c:v>31.66</c:v>
                </c:pt>
                <c:pt idx="92">
                  <c:v>34.18</c:v>
                </c:pt>
                <c:pt idx="93">
                  <c:v>37.353333333333332</c:v>
                </c:pt>
                <c:pt idx="94">
                  <c:v>41.046666666666667</c:v>
                </c:pt>
                <c:pt idx="95">
                  <c:v>45.626666666666665</c:v>
                </c:pt>
                <c:pt idx="96">
                  <c:v>51.446666666666665</c:v>
                </c:pt>
                <c:pt idx="97">
                  <c:v>58.726666666666667</c:v>
                </c:pt>
                <c:pt idx="98">
                  <c:v>66.86666666666666</c:v>
                </c:pt>
                <c:pt idx="99">
                  <c:v>76.173333333333332</c:v>
                </c:pt>
                <c:pt idx="100">
                  <c:v>83.84</c:v>
                </c:pt>
                <c:pt idx="101">
                  <c:v>95.24666666666667</c:v>
                </c:pt>
                <c:pt idx="102">
                  <c:v>104.56</c:v>
                </c:pt>
                <c:pt idx="103">
                  <c:v>112.83666666666667</c:v>
                </c:pt>
                <c:pt idx="104">
                  <c:v>121.16333333333333</c:v>
                </c:pt>
                <c:pt idx="105">
                  <c:v>127.05666666666667</c:v>
                </c:pt>
                <c:pt idx="106">
                  <c:v>130.18</c:v>
                </c:pt>
                <c:pt idx="107">
                  <c:v>128.79666666666665</c:v>
                </c:pt>
                <c:pt idx="108">
                  <c:v>126.37</c:v>
                </c:pt>
                <c:pt idx="109">
                  <c:v>120.29</c:v>
                </c:pt>
                <c:pt idx="110">
                  <c:v>112.93666666666667</c:v>
                </c:pt>
                <c:pt idx="111">
                  <c:v>103.64333333333333</c:v>
                </c:pt>
                <c:pt idx="112">
                  <c:v>92.423333333333332</c:v>
                </c:pt>
                <c:pt idx="113">
                  <c:v>80.27</c:v>
                </c:pt>
                <c:pt idx="114">
                  <c:v>70.36</c:v>
                </c:pt>
                <c:pt idx="115">
                  <c:v>60.406666666666666</c:v>
                </c:pt>
                <c:pt idx="116">
                  <c:v>52.47</c:v>
                </c:pt>
                <c:pt idx="117">
                  <c:v>45.34</c:v>
                </c:pt>
                <c:pt idx="118">
                  <c:v>39.18333333333333</c:v>
                </c:pt>
                <c:pt idx="119">
                  <c:v>34.423333333333332</c:v>
                </c:pt>
                <c:pt idx="120">
                  <c:v>29.493333333333332</c:v>
                </c:pt>
                <c:pt idx="121">
                  <c:v>26.206666666666667</c:v>
                </c:pt>
                <c:pt idx="122">
                  <c:v>24.7</c:v>
                </c:pt>
                <c:pt idx="123">
                  <c:v>22.573333333333334</c:v>
                </c:pt>
                <c:pt idx="124">
                  <c:v>21.543333333333333</c:v>
                </c:pt>
                <c:pt idx="125">
                  <c:v>20.203333333333333</c:v>
                </c:pt>
                <c:pt idx="126">
                  <c:v>20.136666666666667</c:v>
                </c:pt>
                <c:pt idx="127">
                  <c:v>20.503333333333334</c:v>
                </c:pt>
                <c:pt idx="128">
                  <c:v>20.446666666666665</c:v>
                </c:pt>
                <c:pt idx="129">
                  <c:v>20.306666666666668</c:v>
                </c:pt>
                <c:pt idx="130">
                  <c:v>21.68</c:v>
                </c:pt>
                <c:pt idx="131">
                  <c:v>22.28</c:v>
                </c:pt>
                <c:pt idx="132">
                  <c:v>23.603333333333332</c:v>
                </c:pt>
                <c:pt idx="133">
                  <c:v>25.226666666666667</c:v>
                </c:pt>
                <c:pt idx="134">
                  <c:v>27.48</c:v>
                </c:pt>
                <c:pt idx="135">
                  <c:v>29.663333333333334</c:v>
                </c:pt>
                <c:pt idx="136">
                  <c:v>32.213333333333331</c:v>
                </c:pt>
                <c:pt idx="137">
                  <c:v>35.776666666666664</c:v>
                </c:pt>
                <c:pt idx="138">
                  <c:v>38.303333333333335</c:v>
                </c:pt>
                <c:pt idx="139">
                  <c:v>40.926666666666669</c:v>
                </c:pt>
                <c:pt idx="140">
                  <c:v>43.993333333333332</c:v>
                </c:pt>
                <c:pt idx="141">
                  <c:v>45.776666666666664</c:v>
                </c:pt>
                <c:pt idx="142">
                  <c:v>46.686666666666667</c:v>
                </c:pt>
                <c:pt idx="143">
                  <c:v>47.596666666666664</c:v>
                </c:pt>
                <c:pt idx="144">
                  <c:v>46.626666666666665</c:v>
                </c:pt>
                <c:pt idx="145">
                  <c:v>45.07</c:v>
                </c:pt>
                <c:pt idx="146">
                  <c:v>43.613333333333337</c:v>
                </c:pt>
                <c:pt idx="147">
                  <c:v>40.136666666666663</c:v>
                </c:pt>
                <c:pt idx="148">
                  <c:v>37.456666666666663</c:v>
                </c:pt>
                <c:pt idx="149">
                  <c:v>34.29</c:v>
                </c:pt>
                <c:pt idx="150">
                  <c:v>30.72</c:v>
                </c:pt>
                <c:pt idx="151">
                  <c:v>26.526666666666667</c:v>
                </c:pt>
                <c:pt idx="152">
                  <c:v>23.97</c:v>
                </c:pt>
                <c:pt idx="153">
                  <c:v>20.62</c:v>
                </c:pt>
                <c:pt idx="154">
                  <c:v>18.116666666666667</c:v>
                </c:pt>
                <c:pt idx="155">
                  <c:v>15.573333333333334</c:v>
                </c:pt>
                <c:pt idx="156">
                  <c:v>14.486666666666666</c:v>
                </c:pt>
                <c:pt idx="157">
                  <c:v>13.193333333333333</c:v>
                </c:pt>
                <c:pt idx="158">
                  <c:v>12.43</c:v>
                </c:pt>
                <c:pt idx="159">
                  <c:v>11.576666666666666</c:v>
                </c:pt>
                <c:pt idx="160">
                  <c:v>11.193333333333333</c:v>
                </c:pt>
                <c:pt idx="161">
                  <c:v>10.556666666666667</c:v>
                </c:pt>
                <c:pt idx="162">
                  <c:v>10.303333333333333</c:v>
                </c:pt>
                <c:pt idx="163">
                  <c:v>10.303333333333333</c:v>
                </c:pt>
                <c:pt idx="164">
                  <c:v>10.233333333333333</c:v>
                </c:pt>
                <c:pt idx="165">
                  <c:v>9.8633333333333333</c:v>
                </c:pt>
                <c:pt idx="166">
                  <c:v>10.193333333333333</c:v>
                </c:pt>
                <c:pt idx="167">
                  <c:v>10.233333333333333</c:v>
                </c:pt>
                <c:pt idx="168">
                  <c:v>10.08</c:v>
                </c:pt>
                <c:pt idx="169">
                  <c:v>10.36</c:v>
                </c:pt>
                <c:pt idx="170">
                  <c:v>10.213333333333333</c:v>
                </c:pt>
                <c:pt idx="171">
                  <c:v>10.453333333333333</c:v>
                </c:pt>
                <c:pt idx="172">
                  <c:v>10.503333333333334</c:v>
                </c:pt>
                <c:pt idx="173">
                  <c:v>9.9833333333333325</c:v>
                </c:pt>
                <c:pt idx="174">
                  <c:v>10.58</c:v>
                </c:pt>
                <c:pt idx="175">
                  <c:v>10.42</c:v>
                </c:pt>
                <c:pt idx="176">
                  <c:v>10.226666666666667</c:v>
                </c:pt>
                <c:pt idx="177">
                  <c:v>10.3</c:v>
                </c:pt>
                <c:pt idx="178">
                  <c:v>10.473333333333333</c:v>
                </c:pt>
                <c:pt idx="179">
                  <c:v>10.766666666666667</c:v>
                </c:pt>
                <c:pt idx="180">
                  <c:v>10.806666666666667</c:v>
                </c:pt>
                <c:pt idx="181">
                  <c:v>10.223333333333333</c:v>
                </c:pt>
                <c:pt idx="182">
                  <c:v>10.533333333333333</c:v>
                </c:pt>
                <c:pt idx="183">
                  <c:v>10.75</c:v>
                </c:pt>
                <c:pt idx="184">
                  <c:v>10.426666666666666</c:v>
                </c:pt>
                <c:pt idx="185">
                  <c:v>10.483333333333333</c:v>
                </c:pt>
                <c:pt idx="186">
                  <c:v>11.013333333333334</c:v>
                </c:pt>
                <c:pt idx="187">
                  <c:v>10.983333333333333</c:v>
                </c:pt>
                <c:pt idx="188">
                  <c:v>11.09</c:v>
                </c:pt>
                <c:pt idx="189">
                  <c:v>10.973333333333333</c:v>
                </c:pt>
                <c:pt idx="190">
                  <c:v>11.086666666666666</c:v>
                </c:pt>
                <c:pt idx="191">
                  <c:v>11.366666666666667</c:v>
                </c:pt>
                <c:pt idx="192">
                  <c:v>11.606666666666667</c:v>
                </c:pt>
                <c:pt idx="193">
                  <c:v>10.85</c:v>
                </c:pt>
                <c:pt idx="194">
                  <c:v>11.29</c:v>
                </c:pt>
                <c:pt idx="195">
                  <c:v>11.39</c:v>
                </c:pt>
                <c:pt idx="196">
                  <c:v>11.67</c:v>
                </c:pt>
                <c:pt idx="197">
                  <c:v>11.896666666666667</c:v>
                </c:pt>
                <c:pt idx="198">
                  <c:v>12.1</c:v>
                </c:pt>
                <c:pt idx="199">
                  <c:v>12.183333333333334</c:v>
                </c:pt>
                <c:pt idx="200">
                  <c:v>12.93</c:v>
                </c:pt>
                <c:pt idx="201">
                  <c:v>12.883333333333333</c:v>
                </c:pt>
                <c:pt idx="202">
                  <c:v>13.056666666666667</c:v>
                </c:pt>
                <c:pt idx="203">
                  <c:v>13.78</c:v>
                </c:pt>
                <c:pt idx="204">
                  <c:v>13.996666666666666</c:v>
                </c:pt>
                <c:pt idx="205">
                  <c:v>14.66</c:v>
                </c:pt>
                <c:pt idx="206">
                  <c:v>14.906666666666666</c:v>
                </c:pt>
                <c:pt idx="207">
                  <c:v>15.71</c:v>
                </c:pt>
                <c:pt idx="208">
                  <c:v>15.38</c:v>
                </c:pt>
                <c:pt idx="209">
                  <c:v>15.623333333333333</c:v>
                </c:pt>
                <c:pt idx="210">
                  <c:v>15.366666666666667</c:v>
                </c:pt>
                <c:pt idx="211">
                  <c:v>15.816666666666666</c:v>
                </c:pt>
                <c:pt idx="212">
                  <c:v>15.463333333333333</c:v>
                </c:pt>
                <c:pt idx="213">
                  <c:v>15.81</c:v>
                </c:pt>
                <c:pt idx="214">
                  <c:v>15.846666666666666</c:v>
                </c:pt>
                <c:pt idx="215">
                  <c:v>14.88</c:v>
                </c:pt>
                <c:pt idx="216">
                  <c:v>14.98</c:v>
                </c:pt>
                <c:pt idx="217">
                  <c:v>14.623333333333333</c:v>
                </c:pt>
                <c:pt idx="218">
                  <c:v>14.283333333333333</c:v>
                </c:pt>
                <c:pt idx="219">
                  <c:v>14.326666666666666</c:v>
                </c:pt>
                <c:pt idx="220">
                  <c:v>13.81</c:v>
                </c:pt>
                <c:pt idx="221">
                  <c:v>13.34</c:v>
                </c:pt>
                <c:pt idx="222">
                  <c:v>13.586666666666666</c:v>
                </c:pt>
                <c:pt idx="223">
                  <c:v>12.95</c:v>
                </c:pt>
                <c:pt idx="224">
                  <c:v>13.113333333333333</c:v>
                </c:pt>
                <c:pt idx="225">
                  <c:v>13.1</c:v>
                </c:pt>
                <c:pt idx="226">
                  <c:v>13.216666666666667</c:v>
                </c:pt>
                <c:pt idx="227">
                  <c:v>12.83</c:v>
                </c:pt>
                <c:pt idx="228">
                  <c:v>13.026666666666667</c:v>
                </c:pt>
                <c:pt idx="229">
                  <c:v>13.643333333333333</c:v>
                </c:pt>
                <c:pt idx="230">
                  <c:v>13.623333333333333</c:v>
                </c:pt>
                <c:pt idx="231">
                  <c:v>13.413333333333334</c:v>
                </c:pt>
                <c:pt idx="232">
                  <c:v>13.61</c:v>
                </c:pt>
                <c:pt idx="233">
                  <c:v>13.823333333333334</c:v>
                </c:pt>
                <c:pt idx="234">
                  <c:v>14.003333333333334</c:v>
                </c:pt>
                <c:pt idx="235">
                  <c:v>13.54</c:v>
                </c:pt>
                <c:pt idx="236">
                  <c:v>14.553333333333333</c:v>
                </c:pt>
                <c:pt idx="237">
                  <c:v>14.553333333333333</c:v>
                </c:pt>
                <c:pt idx="238">
                  <c:v>15.38</c:v>
                </c:pt>
                <c:pt idx="239">
                  <c:v>15.423333333333334</c:v>
                </c:pt>
                <c:pt idx="240">
                  <c:v>16.356666666666666</c:v>
                </c:pt>
                <c:pt idx="241">
                  <c:v>16.41</c:v>
                </c:pt>
                <c:pt idx="242">
                  <c:v>17.123333333333335</c:v>
                </c:pt>
                <c:pt idx="243">
                  <c:v>17.52</c:v>
                </c:pt>
                <c:pt idx="244">
                  <c:v>18.706666666666667</c:v>
                </c:pt>
                <c:pt idx="245">
                  <c:v>19.726666666666667</c:v>
                </c:pt>
                <c:pt idx="246">
                  <c:v>20.913333333333334</c:v>
                </c:pt>
                <c:pt idx="247">
                  <c:v>21.666666666666668</c:v>
                </c:pt>
                <c:pt idx="248">
                  <c:v>22.75</c:v>
                </c:pt>
                <c:pt idx="249">
                  <c:v>23.453333333333333</c:v>
                </c:pt>
                <c:pt idx="250">
                  <c:v>24.08</c:v>
                </c:pt>
                <c:pt idx="251">
                  <c:v>24.846666666666668</c:v>
                </c:pt>
                <c:pt idx="252">
                  <c:v>25.363333333333333</c:v>
                </c:pt>
                <c:pt idx="253">
                  <c:v>25.77</c:v>
                </c:pt>
                <c:pt idx="254">
                  <c:v>25.636666666666667</c:v>
                </c:pt>
                <c:pt idx="255">
                  <c:v>25.453333333333333</c:v>
                </c:pt>
                <c:pt idx="256">
                  <c:v>24.586666666666666</c:v>
                </c:pt>
                <c:pt idx="257">
                  <c:v>24.233333333333334</c:v>
                </c:pt>
                <c:pt idx="258">
                  <c:v>23.706666666666667</c:v>
                </c:pt>
                <c:pt idx="259">
                  <c:v>22.873333333333335</c:v>
                </c:pt>
                <c:pt idx="260">
                  <c:v>21.97</c:v>
                </c:pt>
                <c:pt idx="261">
                  <c:v>20.923333333333332</c:v>
                </c:pt>
                <c:pt idx="262">
                  <c:v>20.516666666666666</c:v>
                </c:pt>
                <c:pt idx="263">
                  <c:v>19.3</c:v>
                </c:pt>
                <c:pt idx="264">
                  <c:v>18.850000000000001</c:v>
                </c:pt>
                <c:pt idx="265">
                  <c:v>18.573333333333334</c:v>
                </c:pt>
                <c:pt idx="266">
                  <c:v>18.043333333333333</c:v>
                </c:pt>
                <c:pt idx="267">
                  <c:v>17.933333333333334</c:v>
                </c:pt>
                <c:pt idx="268">
                  <c:v>17.853333333333332</c:v>
                </c:pt>
                <c:pt idx="269">
                  <c:v>17.813333333333333</c:v>
                </c:pt>
                <c:pt idx="270">
                  <c:v>17.86</c:v>
                </c:pt>
                <c:pt idx="271">
                  <c:v>17.420000000000002</c:v>
                </c:pt>
                <c:pt idx="272">
                  <c:v>17.96</c:v>
                </c:pt>
                <c:pt idx="273">
                  <c:v>17.843333333333334</c:v>
                </c:pt>
                <c:pt idx="274">
                  <c:v>18.563333333333333</c:v>
                </c:pt>
                <c:pt idx="275">
                  <c:v>18.976666666666667</c:v>
                </c:pt>
                <c:pt idx="276">
                  <c:v>18.853333333333332</c:v>
                </c:pt>
                <c:pt idx="277">
                  <c:v>20.149999999999999</c:v>
                </c:pt>
                <c:pt idx="278">
                  <c:v>20.763333333333332</c:v>
                </c:pt>
                <c:pt idx="279">
                  <c:v>21.356666666666666</c:v>
                </c:pt>
                <c:pt idx="280">
                  <c:v>22.23</c:v>
                </c:pt>
                <c:pt idx="281">
                  <c:v>23.236666666666668</c:v>
                </c:pt>
                <c:pt idx="282">
                  <c:v>24.743333333333332</c:v>
                </c:pt>
                <c:pt idx="283">
                  <c:v>26.443333333333332</c:v>
                </c:pt>
                <c:pt idx="284">
                  <c:v>28.43</c:v>
                </c:pt>
                <c:pt idx="285">
                  <c:v>31.9</c:v>
                </c:pt>
                <c:pt idx="286">
                  <c:v>34.873333333333335</c:v>
                </c:pt>
                <c:pt idx="287">
                  <c:v>38.18</c:v>
                </c:pt>
                <c:pt idx="288">
                  <c:v>43.43333333333333</c:v>
                </c:pt>
                <c:pt idx="289">
                  <c:v>47.803333333333335</c:v>
                </c:pt>
                <c:pt idx="290">
                  <c:v>53.81666666666667</c:v>
                </c:pt>
                <c:pt idx="291">
                  <c:v>59.25</c:v>
                </c:pt>
                <c:pt idx="292">
                  <c:v>66.086666666666673</c:v>
                </c:pt>
                <c:pt idx="293">
                  <c:v>72.793333333333337</c:v>
                </c:pt>
                <c:pt idx="294">
                  <c:v>79.37</c:v>
                </c:pt>
                <c:pt idx="295">
                  <c:v>85.933333333333337</c:v>
                </c:pt>
                <c:pt idx="296">
                  <c:v>89.343333333333334</c:v>
                </c:pt>
                <c:pt idx="297">
                  <c:v>94.05</c:v>
                </c:pt>
                <c:pt idx="298">
                  <c:v>97.91</c:v>
                </c:pt>
                <c:pt idx="299">
                  <c:v>99.123333333333335</c:v>
                </c:pt>
                <c:pt idx="300">
                  <c:v>99.48</c:v>
                </c:pt>
                <c:pt idx="301">
                  <c:v>98.986666666666665</c:v>
                </c:pt>
                <c:pt idx="302">
                  <c:v>96.00333333333333</c:v>
                </c:pt>
                <c:pt idx="303">
                  <c:v>91.923333333333332</c:v>
                </c:pt>
                <c:pt idx="304">
                  <c:v>87.376666666666665</c:v>
                </c:pt>
                <c:pt idx="305">
                  <c:v>81.086666666666673</c:v>
                </c:pt>
                <c:pt idx="306">
                  <c:v>74.94</c:v>
                </c:pt>
                <c:pt idx="307">
                  <c:v>67.046666666666667</c:v>
                </c:pt>
                <c:pt idx="308">
                  <c:v>59.723333333333336</c:v>
                </c:pt>
                <c:pt idx="309">
                  <c:v>54.11</c:v>
                </c:pt>
                <c:pt idx="310">
                  <c:v>48.456666666666663</c:v>
                </c:pt>
                <c:pt idx="311">
                  <c:v>42.956666666666663</c:v>
                </c:pt>
                <c:pt idx="312">
                  <c:v>37.97</c:v>
                </c:pt>
                <c:pt idx="313">
                  <c:v>34.29</c:v>
                </c:pt>
                <c:pt idx="314">
                  <c:v>31.453333333333333</c:v>
                </c:pt>
                <c:pt idx="315">
                  <c:v>28.313333333333333</c:v>
                </c:pt>
                <c:pt idx="316">
                  <c:v>26.603333333333332</c:v>
                </c:pt>
                <c:pt idx="317">
                  <c:v>24.983333333333334</c:v>
                </c:pt>
                <c:pt idx="318">
                  <c:v>23.823333333333334</c:v>
                </c:pt>
                <c:pt idx="319">
                  <c:v>22.946666666666665</c:v>
                </c:pt>
                <c:pt idx="320">
                  <c:v>22.79</c:v>
                </c:pt>
                <c:pt idx="321">
                  <c:v>22.723333333333333</c:v>
                </c:pt>
                <c:pt idx="322">
                  <c:v>22.82</c:v>
                </c:pt>
                <c:pt idx="323">
                  <c:v>23.59</c:v>
                </c:pt>
                <c:pt idx="324">
                  <c:v>23.476666666666667</c:v>
                </c:pt>
                <c:pt idx="325">
                  <c:v>24.516666666666666</c:v>
                </c:pt>
                <c:pt idx="326">
                  <c:v>24.523333333333333</c:v>
                </c:pt>
                <c:pt idx="327">
                  <c:v>26.653333333333332</c:v>
                </c:pt>
                <c:pt idx="328">
                  <c:v>27.646666666666668</c:v>
                </c:pt>
                <c:pt idx="329">
                  <c:v>28.92</c:v>
                </c:pt>
                <c:pt idx="330">
                  <c:v>30.773333333333333</c:v>
                </c:pt>
                <c:pt idx="331">
                  <c:v>32.833333333333336</c:v>
                </c:pt>
                <c:pt idx="332">
                  <c:v>35.613333333333337</c:v>
                </c:pt>
                <c:pt idx="333">
                  <c:v>39.25333333333333</c:v>
                </c:pt>
                <c:pt idx="334">
                  <c:v>43.64</c:v>
                </c:pt>
                <c:pt idx="335">
                  <c:v>48.65</c:v>
                </c:pt>
                <c:pt idx="336">
                  <c:v>56.24666666666667</c:v>
                </c:pt>
                <c:pt idx="337">
                  <c:v>61.47</c:v>
                </c:pt>
                <c:pt idx="338">
                  <c:v>70.38333333333334</c:v>
                </c:pt>
                <c:pt idx="339">
                  <c:v>80.463333333333338</c:v>
                </c:pt>
                <c:pt idx="340">
                  <c:v>90.69</c:v>
                </c:pt>
                <c:pt idx="341">
                  <c:v>101.12</c:v>
                </c:pt>
                <c:pt idx="342">
                  <c:v>114.29333333333334</c:v>
                </c:pt>
                <c:pt idx="343">
                  <c:v>125.69666666666667</c:v>
                </c:pt>
                <c:pt idx="344">
                  <c:v>138.43333333333334</c:v>
                </c:pt>
                <c:pt idx="345">
                  <c:v>148.99333333333334</c:v>
                </c:pt>
                <c:pt idx="346">
                  <c:v>161.5</c:v>
                </c:pt>
                <c:pt idx="347">
                  <c:v>170.74666666666667</c:v>
                </c:pt>
                <c:pt idx="348">
                  <c:v>176.58666666666667</c:v>
                </c:pt>
                <c:pt idx="349">
                  <c:v>182.91</c:v>
                </c:pt>
                <c:pt idx="350">
                  <c:v>183.33333333333334</c:v>
                </c:pt>
                <c:pt idx="351">
                  <c:v>184.44</c:v>
                </c:pt>
                <c:pt idx="352">
                  <c:v>180.26666666666668</c:v>
                </c:pt>
                <c:pt idx="353">
                  <c:v>175.11</c:v>
                </c:pt>
                <c:pt idx="354">
                  <c:v>166.20333333333335</c:v>
                </c:pt>
                <c:pt idx="355">
                  <c:v>156.66999999999999</c:v>
                </c:pt>
                <c:pt idx="356">
                  <c:v>144.16999999999999</c:v>
                </c:pt>
                <c:pt idx="357">
                  <c:v>134.05000000000001</c:v>
                </c:pt>
                <c:pt idx="358">
                  <c:v>119.02333333333333</c:v>
                </c:pt>
                <c:pt idx="359">
                  <c:v>107.06666666666666</c:v>
                </c:pt>
                <c:pt idx="360">
                  <c:v>94.61666666666666</c:v>
                </c:pt>
                <c:pt idx="361">
                  <c:v>83.7</c:v>
                </c:pt>
                <c:pt idx="362">
                  <c:v>73.95</c:v>
                </c:pt>
                <c:pt idx="363">
                  <c:v>63.686666666666667</c:v>
                </c:pt>
                <c:pt idx="364">
                  <c:v>55.643333333333331</c:v>
                </c:pt>
                <c:pt idx="365">
                  <c:v>49</c:v>
                </c:pt>
                <c:pt idx="366">
                  <c:v>43.463333333333331</c:v>
                </c:pt>
                <c:pt idx="367">
                  <c:v>39.36</c:v>
                </c:pt>
                <c:pt idx="368">
                  <c:v>35.369999999999997</c:v>
                </c:pt>
                <c:pt idx="369">
                  <c:v>33.31</c:v>
                </c:pt>
                <c:pt idx="370">
                  <c:v>30.583333333333332</c:v>
                </c:pt>
                <c:pt idx="371">
                  <c:v>28.346666666666668</c:v>
                </c:pt>
                <c:pt idx="372">
                  <c:v>27.516666666666666</c:v>
                </c:pt>
                <c:pt idx="373">
                  <c:v>25.716666666666665</c:v>
                </c:pt>
                <c:pt idx="374">
                  <c:v>24.756666666666668</c:v>
                </c:pt>
                <c:pt idx="375">
                  <c:v>24.33</c:v>
                </c:pt>
                <c:pt idx="376">
                  <c:v>23.443333333333332</c:v>
                </c:pt>
                <c:pt idx="377">
                  <c:v>23.076666666666668</c:v>
                </c:pt>
                <c:pt idx="378">
                  <c:v>22.18</c:v>
                </c:pt>
                <c:pt idx="379">
                  <c:v>22.013333333333332</c:v>
                </c:pt>
                <c:pt idx="380">
                  <c:v>21.386666666666667</c:v>
                </c:pt>
                <c:pt idx="381">
                  <c:v>20.933333333333334</c:v>
                </c:pt>
                <c:pt idx="382">
                  <c:v>21.156666666666666</c:v>
                </c:pt>
                <c:pt idx="383">
                  <c:v>20.646666666666668</c:v>
                </c:pt>
                <c:pt idx="384">
                  <c:v>20.483333333333334</c:v>
                </c:pt>
                <c:pt idx="385">
                  <c:v>20.593333333333334</c:v>
                </c:pt>
                <c:pt idx="386">
                  <c:v>20.353333333333332</c:v>
                </c:pt>
                <c:pt idx="387">
                  <c:v>20.636666666666667</c:v>
                </c:pt>
                <c:pt idx="388">
                  <c:v>20.239999999999998</c:v>
                </c:pt>
                <c:pt idx="389">
                  <c:v>20.59</c:v>
                </c:pt>
                <c:pt idx="390">
                  <c:v>20.586666666666666</c:v>
                </c:pt>
                <c:pt idx="391">
                  <c:v>20.326666666666668</c:v>
                </c:pt>
                <c:pt idx="392">
                  <c:v>20.143333333333334</c:v>
                </c:pt>
                <c:pt idx="393">
                  <c:v>20.403333333333332</c:v>
                </c:pt>
                <c:pt idx="394">
                  <c:v>20.823333333333334</c:v>
                </c:pt>
                <c:pt idx="395">
                  <c:v>20.983333333333334</c:v>
                </c:pt>
                <c:pt idx="396">
                  <c:v>20.48</c:v>
                </c:pt>
                <c:pt idx="397">
                  <c:v>20.886666666666667</c:v>
                </c:pt>
                <c:pt idx="398">
                  <c:v>20.903333333333332</c:v>
                </c:pt>
                <c:pt idx="399">
                  <c:v>21.26</c:v>
                </c:pt>
                <c:pt idx="400">
                  <c:v>21.176666666666666</c:v>
                </c:pt>
                <c:pt idx="401">
                  <c:v>21.773333333333333</c:v>
                </c:pt>
                <c:pt idx="402">
                  <c:v>21.193333333333332</c:v>
                </c:pt>
                <c:pt idx="403">
                  <c:v>21.713333333333335</c:v>
                </c:pt>
                <c:pt idx="404">
                  <c:v>21.193333333333332</c:v>
                </c:pt>
                <c:pt idx="405">
                  <c:v>22.05</c:v>
                </c:pt>
                <c:pt idx="406">
                  <c:v>21.526666666666667</c:v>
                </c:pt>
                <c:pt idx="407">
                  <c:v>21.876666666666665</c:v>
                </c:pt>
                <c:pt idx="408">
                  <c:v>22.136666666666667</c:v>
                </c:pt>
                <c:pt idx="409">
                  <c:v>21.76</c:v>
                </c:pt>
                <c:pt idx="410">
                  <c:v>22.086666666666666</c:v>
                </c:pt>
                <c:pt idx="411">
                  <c:v>21.92</c:v>
                </c:pt>
                <c:pt idx="412">
                  <c:v>22.353333333333332</c:v>
                </c:pt>
                <c:pt idx="413">
                  <c:v>22.46</c:v>
                </c:pt>
                <c:pt idx="414">
                  <c:v>22.48</c:v>
                </c:pt>
                <c:pt idx="415">
                  <c:v>23.12</c:v>
                </c:pt>
                <c:pt idx="416">
                  <c:v>23.526666666666667</c:v>
                </c:pt>
                <c:pt idx="417">
                  <c:v>23.106666666666666</c:v>
                </c:pt>
                <c:pt idx="418">
                  <c:v>23.083333333333332</c:v>
                </c:pt>
                <c:pt idx="419">
                  <c:v>23.59</c:v>
                </c:pt>
                <c:pt idx="420">
                  <c:v>23.82</c:v>
                </c:pt>
                <c:pt idx="421">
                  <c:v>24.206666666666667</c:v>
                </c:pt>
                <c:pt idx="422">
                  <c:v>24.513333333333332</c:v>
                </c:pt>
                <c:pt idx="423">
                  <c:v>25.333333333333332</c:v>
                </c:pt>
                <c:pt idx="424">
                  <c:v>25.673333333333332</c:v>
                </c:pt>
                <c:pt idx="425">
                  <c:v>26.016666666666666</c:v>
                </c:pt>
                <c:pt idx="426">
                  <c:v>27.256666666666668</c:v>
                </c:pt>
                <c:pt idx="427">
                  <c:v>28.08</c:v>
                </c:pt>
                <c:pt idx="428">
                  <c:v>29.413333333333334</c:v>
                </c:pt>
                <c:pt idx="429">
                  <c:v>29.95</c:v>
                </c:pt>
                <c:pt idx="430">
                  <c:v>32.143333333333331</c:v>
                </c:pt>
                <c:pt idx="431">
                  <c:v>32.840000000000003</c:v>
                </c:pt>
                <c:pt idx="432">
                  <c:v>34.733333333333334</c:v>
                </c:pt>
                <c:pt idx="433">
                  <c:v>36.5</c:v>
                </c:pt>
                <c:pt idx="434">
                  <c:v>38.94</c:v>
                </c:pt>
                <c:pt idx="435">
                  <c:v>41.123333333333335</c:v>
                </c:pt>
                <c:pt idx="436">
                  <c:v>44.483333333333334</c:v>
                </c:pt>
                <c:pt idx="437">
                  <c:v>47.23</c:v>
                </c:pt>
                <c:pt idx="438">
                  <c:v>51.136666666666663</c:v>
                </c:pt>
                <c:pt idx="439">
                  <c:v>56.373333333333335</c:v>
                </c:pt>
                <c:pt idx="440">
                  <c:v>60.18333333333333</c:v>
                </c:pt>
                <c:pt idx="441">
                  <c:v>65.023333333333326</c:v>
                </c:pt>
                <c:pt idx="442">
                  <c:v>71.733333333333334</c:v>
                </c:pt>
                <c:pt idx="443">
                  <c:v>79.286666666666662</c:v>
                </c:pt>
                <c:pt idx="444">
                  <c:v>88.04</c:v>
                </c:pt>
                <c:pt idx="445">
                  <c:v>98.25</c:v>
                </c:pt>
                <c:pt idx="446">
                  <c:v>109.32333333333334</c:v>
                </c:pt>
                <c:pt idx="447">
                  <c:v>122.94</c:v>
                </c:pt>
                <c:pt idx="448">
                  <c:v>140.81666666666666</c:v>
                </c:pt>
                <c:pt idx="449">
                  <c:v>157.93666666666667</c:v>
                </c:pt>
                <c:pt idx="450">
                  <c:v>176.80333333333334</c:v>
                </c:pt>
                <c:pt idx="451">
                  <c:v>199.19</c:v>
                </c:pt>
                <c:pt idx="452">
                  <c:v>225.53666666666666</c:v>
                </c:pt>
                <c:pt idx="453">
                  <c:v>252.58333333333334</c:v>
                </c:pt>
                <c:pt idx="454">
                  <c:v>280.79333333333335</c:v>
                </c:pt>
                <c:pt idx="455">
                  <c:v>313.17666666666668</c:v>
                </c:pt>
                <c:pt idx="456">
                  <c:v>342.26</c:v>
                </c:pt>
                <c:pt idx="457">
                  <c:v>374.78</c:v>
                </c:pt>
                <c:pt idx="458">
                  <c:v>404.33333333333331</c:v>
                </c:pt>
                <c:pt idx="459">
                  <c:v>432.81666666666666</c:v>
                </c:pt>
                <c:pt idx="460">
                  <c:v>457.33666666666664</c:v>
                </c:pt>
                <c:pt idx="461">
                  <c:v>477.48666666666668</c:v>
                </c:pt>
                <c:pt idx="462">
                  <c:v>493.43666666666667</c:v>
                </c:pt>
                <c:pt idx="463">
                  <c:v>506.11666666666667</c:v>
                </c:pt>
                <c:pt idx="464">
                  <c:v>508.62333333333333</c:v>
                </c:pt>
                <c:pt idx="465">
                  <c:v>509.19333333333333</c:v>
                </c:pt>
                <c:pt idx="466">
                  <c:v>499.39666666666665</c:v>
                </c:pt>
                <c:pt idx="467">
                  <c:v>485.8</c:v>
                </c:pt>
                <c:pt idx="468">
                  <c:v>463.64</c:v>
                </c:pt>
                <c:pt idx="469">
                  <c:v>439.80333333333334</c:v>
                </c:pt>
                <c:pt idx="470">
                  <c:v>407.34666666666669</c:v>
                </c:pt>
                <c:pt idx="471">
                  <c:v>377.88666666666666</c:v>
                </c:pt>
                <c:pt idx="472">
                  <c:v>341.90333333333331</c:v>
                </c:pt>
                <c:pt idx="473">
                  <c:v>307.2</c:v>
                </c:pt>
                <c:pt idx="474">
                  <c:v>270.79666666666668</c:v>
                </c:pt>
                <c:pt idx="475">
                  <c:v>240.35333333333332</c:v>
                </c:pt>
                <c:pt idx="476">
                  <c:v>207.82333333333332</c:v>
                </c:pt>
                <c:pt idx="477">
                  <c:v>178.36</c:v>
                </c:pt>
                <c:pt idx="478">
                  <c:v>152.64666666666668</c:v>
                </c:pt>
                <c:pt idx="479">
                  <c:v>128.79666666666665</c:v>
                </c:pt>
                <c:pt idx="480">
                  <c:v>110.73666666666666</c:v>
                </c:pt>
                <c:pt idx="481">
                  <c:v>92.716666666666669</c:v>
                </c:pt>
                <c:pt idx="482">
                  <c:v>79.50333333333333</c:v>
                </c:pt>
                <c:pt idx="483">
                  <c:v>69.123333333333335</c:v>
                </c:pt>
                <c:pt idx="484">
                  <c:v>60.176666666666669</c:v>
                </c:pt>
                <c:pt idx="485">
                  <c:v>54.22</c:v>
                </c:pt>
                <c:pt idx="486">
                  <c:v>50.463333333333331</c:v>
                </c:pt>
                <c:pt idx="487">
                  <c:v>47.336666666666666</c:v>
                </c:pt>
                <c:pt idx="488">
                  <c:v>46.673333333333332</c:v>
                </c:pt>
                <c:pt idx="489">
                  <c:v>45.093333333333334</c:v>
                </c:pt>
                <c:pt idx="490">
                  <c:v>45.803333333333335</c:v>
                </c:pt>
                <c:pt idx="491">
                  <c:v>45.93</c:v>
                </c:pt>
                <c:pt idx="492">
                  <c:v>46.053333333333335</c:v>
                </c:pt>
                <c:pt idx="493">
                  <c:v>46.216666666666669</c:v>
                </c:pt>
                <c:pt idx="494">
                  <c:v>46.173333333333332</c:v>
                </c:pt>
                <c:pt idx="495">
                  <c:v>46.136666666666663</c:v>
                </c:pt>
                <c:pt idx="496">
                  <c:v>45.823333333333331</c:v>
                </c:pt>
                <c:pt idx="497">
                  <c:v>44.31</c:v>
                </c:pt>
                <c:pt idx="498">
                  <c:v>43.9</c:v>
                </c:pt>
                <c:pt idx="499">
                  <c:v>42.25333333333333</c:v>
                </c:pt>
                <c:pt idx="500">
                  <c:v>40.706666666666663</c:v>
                </c:pt>
                <c:pt idx="501">
                  <c:v>38.953333333333333</c:v>
                </c:pt>
                <c:pt idx="502">
                  <c:v>36.28</c:v>
                </c:pt>
                <c:pt idx="503">
                  <c:v>34.356666666666669</c:v>
                </c:pt>
                <c:pt idx="504">
                  <c:v>31.746666666666666</c:v>
                </c:pt>
                <c:pt idx="505">
                  <c:v>28.94</c:v>
                </c:pt>
                <c:pt idx="506">
                  <c:v>27.726666666666667</c:v>
                </c:pt>
                <c:pt idx="507">
                  <c:v>24.183333333333334</c:v>
                </c:pt>
                <c:pt idx="508">
                  <c:v>22.09</c:v>
                </c:pt>
                <c:pt idx="509">
                  <c:v>20.03</c:v>
                </c:pt>
                <c:pt idx="510">
                  <c:v>18.246666666666666</c:v>
                </c:pt>
                <c:pt idx="511">
                  <c:v>16.803333333333335</c:v>
                </c:pt>
                <c:pt idx="512">
                  <c:v>15.13</c:v>
                </c:pt>
                <c:pt idx="513">
                  <c:v>13.596666666666666</c:v>
                </c:pt>
                <c:pt idx="514">
                  <c:v>12.706666666666667</c:v>
                </c:pt>
                <c:pt idx="515">
                  <c:v>11.743333333333334</c:v>
                </c:pt>
                <c:pt idx="516">
                  <c:v>11.153333333333334</c:v>
                </c:pt>
                <c:pt idx="517">
                  <c:v>10.583333333333334</c:v>
                </c:pt>
                <c:pt idx="518">
                  <c:v>9.8866666666666667</c:v>
                </c:pt>
                <c:pt idx="519">
                  <c:v>9.8733333333333331</c:v>
                </c:pt>
                <c:pt idx="520">
                  <c:v>9.336666666666666</c:v>
                </c:pt>
                <c:pt idx="521">
                  <c:v>8.9366666666666674</c:v>
                </c:pt>
                <c:pt idx="522">
                  <c:v>8.586666666666666</c:v>
                </c:pt>
                <c:pt idx="523">
                  <c:v>8.7566666666666659</c:v>
                </c:pt>
                <c:pt idx="524">
                  <c:v>8.58</c:v>
                </c:pt>
                <c:pt idx="525">
                  <c:v>8.59</c:v>
                </c:pt>
                <c:pt idx="526">
                  <c:v>8.3733333333333331</c:v>
                </c:pt>
                <c:pt idx="527">
                  <c:v>8.7666666666666675</c:v>
                </c:pt>
                <c:pt idx="528">
                  <c:v>8.39</c:v>
                </c:pt>
                <c:pt idx="529">
                  <c:v>8.2133333333333329</c:v>
                </c:pt>
                <c:pt idx="530">
                  <c:v>8.3233333333333341</c:v>
                </c:pt>
                <c:pt idx="531">
                  <c:v>8.2733333333333334</c:v>
                </c:pt>
                <c:pt idx="532">
                  <c:v>7.99</c:v>
                </c:pt>
                <c:pt idx="533">
                  <c:v>8.0166666666666675</c:v>
                </c:pt>
                <c:pt idx="534">
                  <c:v>8.1133333333333333</c:v>
                </c:pt>
                <c:pt idx="535">
                  <c:v>7.9466666666666663</c:v>
                </c:pt>
                <c:pt idx="536">
                  <c:v>8.0933333333333337</c:v>
                </c:pt>
                <c:pt idx="537">
                  <c:v>7.7733333333333334</c:v>
                </c:pt>
                <c:pt idx="538">
                  <c:v>8</c:v>
                </c:pt>
                <c:pt idx="539">
                  <c:v>7.73</c:v>
                </c:pt>
                <c:pt idx="540">
                  <c:v>7.81</c:v>
                </c:pt>
                <c:pt idx="541">
                  <c:v>8.0399999999999991</c:v>
                </c:pt>
                <c:pt idx="542">
                  <c:v>7.8466666666666667</c:v>
                </c:pt>
                <c:pt idx="543">
                  <c:v>7.72</c:v>
                </c:pt>
                <c:pt idx="544">
                  <c:v>8.01</c:v>
                </c:pt>
                <c:pt idx="545">
                  <c:v>7.9633333333333329</c:v>
                </c:pt>
                <c:pt idx="546">
                  <c:v>8.2966666666666669</c:v>
                </c:pt>
                <c:pt idx="547">
                  <c:v>7.9933333333333332</c:v>
                </c:pt>
                <c:pt idx="548">
                  <c:v>7.9433333333333334</c:v>
                </c:pt>
                <c:pt idx="549">
                  <c:v>7.97</c:v>
                </c:pt>
                <c:pt idx="550">
                  <c:v>8.0333333333333332</c:v>
                </c:pt>
                <c:pt idx="551">
                  <c:v>8.1866666666666674</c:v>
                </c:pt>
                <c:pt idx="552">
                  <c:v>8.5633333333333326</c:v>
                </c:pt>
                <c:pt idx="553">
                  <c:v>8.206666666666667</c:v>
                </c:pt>
                <c:pt idx="554">
                  <c:v>8.2033333333333331</c:v>
                </c:pt>
                <c:pt idx="555">
                  <c:v>8.456666666666667</c:v>
                </c:pt>
                <c:pt idx="556">
                  <c:v>8.2433333333333341</c:v>
                </c:pt>
                <c:pt idx="557">
                  <c:v>8.2533333333333339</c:v>
                </c:pt>
                <c:pt idx="558">
                  <c:v>8.23</c:v>
                </c:pt>
                <c:pt idx="559">
                  <c:v>8.4733333333333327</c:v>
                </c:pt>
                <c:pt idx="560">
                  <c:v>8.413333333333334</c:v>
                </c:pt>
                <c:pt idx="561">
                  <c:v>8.2666666666666675</c:v>
                </c:pt>
                <c:pt idx="562">
                  <c:v>8.2799999999999994</c:v>
                </c:pt>
                <c:pt idx="563">
                  <c:v>8.43</c:v>
                </c:pt>
                <c:pt idx="564">
                  <c:v>8.4366666666666674</c:v>
                </c:pt>
                <c:pt idx="565">
                  <c:v>8.41</c:v>
                </c:pt>
                <c:pt idx="566">
                  <c:v>8.1300000000000008</c:v>
                </c:pt>
                <c:pt idx="567">
                  <c:v>8.15</c:v>
                </c:pt>
                <c:pt idx="568">
                  <c:v>8.14</c:v>
                </c:pt>
                <c:pt idx="569">
                  <c:v>7.996666666666667</c:v>
                </c:pt>
                <c:pt idx="570">
                  <c:v>7.9466666666666663</c:v>
                </c:pt>
                <c:pt idx="571">
                  <c:v>8.2100000000000009</c:v>
                </c:pt>
                <c:pt idx="572">
                  <c:v>7.6066666666666665</c:v>
                </c:pt>
                <c:pt idx="573">
                  <c:v>8.0166666666666675</c:v>
                </c:pt>
                <c:pt idx="574">
                  <c:v>7.7733333333333334</c:v>
                </c:pt>
                <c:pt idx="575">
                  <c:v>7.8566666666666665</c:v>
                </c:pt>
                <c:pt idx="576">
                  <c:v>7.9933333333333332</c:v>
                </c:pt>
                <c:pt idx="577">
                  <c:v>7.98</c:v>
                </c:pt>
                <c:pt idx="578">
                  <c:v>7.91</c:v>
                </c:pt>
                <c:pt idx="579">
                  <c:v>7.79</c:v>
                </c:pt>
                <c:pt idx="580">
                  <c:v>7.7633333333333336</c:v>
                </c:pt>
                <c:pt idx="581">
                  <c:v>8.0166666666666675</c:v>
                </c:pt>
                <c:pt idx="582">
                  <c:v>7.79</c:v>
                </c:pt>
                <c:pt idx="583">
                  <c:v>7.56</c:v>
                </c:pt>
                <c:pt idx="584">
                  <c:v>7.76</c:v>
                </c:pt>
                <c:pt idx="585">
                  <c:v>7.5866666666666669</c:v>
                </c:pt>
                <c:pt idx="586">
                  <c:v>7.293333333333333</c:v>
                </c:pt>
                <c:pt idx="587">
                  <c:v>7.9433333333333334</c:v>
                </c:pt>
                <c:pt idx="588">
                  <c:v>7.456666666666667</c:v>
                </c:pt>
                <c:pt idx="589">
                  <c:v>7.6733333333333329</c:v>
                </c:pt>
                <c:pt idx="590">
                  <c:v>7.6</c:v>
                </c:pt>
                <c:pt idx="591">
                  <c:v>7.543333333333333</c:v>
                </c:pt>
                <c:pt idx="592">
                  <c:v>7.6633333333333331</c:v>
                </c:pt>
                <c:pt idx="593">
                  <c:v>7.4266666666666667</c:v>
                </c:pt>
                <c:pt idx="594">
                  <c:v>7.56</c:v>
                </c:pt>
                <c:pt idx="595">
                  <c:v>7.8266666666666671</c:v>
                </c:pt>
                <c:pt idx="596">
                  <c:v>7.7266666666666666</c:v>
                </c:pt>
                <c:pt idx="597">
                  <c:v>7.7033333333333331</c:v>
                </c:pt>
                <c:pt idx="598">
                  <c:v>7.7966666666666669</c:v>
                </c:pt>
                <c:pt idx="599">
                  <c:v>7.5866666666666669</c:v>
                </c:pt>
                <c:pt idx="600">
                  <c:v>7.5533333333333337</c:v>
                </c:pt>
                <c:pt idx="601">
                  <c:v>7.8933333333333335</c:v>
                </c:pt>
                <c:pt idx="602">
                  <c:v>7.5233333333333334</c:v>
                </c:pt>
                <c:pt idx="603">
                  <c:v>7.55</c:v>
                </c:pt>
                <c:pt idx="604">
                  <c:v>7.4066666666666663</c:v>
                </c:pt>
                <c:pt idx="605">
                  <c:v>7.6233333333333331</c:v>
                </c:pt>
                <c:pt idx="606">
                  <c:v>7.55</c:v>
                </c:pt>
                <c:pt idx="607">
                  <c:v>7.5966666666666667</c:v>
                </c:pt>
                <c:pt idx="608">
                  <c:v>7.32</c:v>
                </c:pt>
                <c:pt idx="609">
                  <c:v>7.6033333333333335</c:v>
                </c:pt>
                <c:pt idx="610">
                  <c:v>7.5166666666666666</c:v>
                </c:pt>
                <c:pt idx="611">
                  <c:v>7.37</c:v>
                </c:pt>
                <c:pt idx="612">
                  <c:v>7.1966666666666663</c:v>
                </c:pt>
                <c:pt idx="613">
                  <c:v>7.3666666666666663</c:v>
                </c:pt>
                <c:pt idx="614">
                  <c:v>7.5166666666666666</c:v>
                </c:pt>
                <c:pt idx="615">
                  <c:v>7.2</c:v>
                </c:pt>
                <c:pt idx="616">
                  <c:v>7.1333333333333337</c:v>
                </c:pt>
                <c:pt idx="617">
                  <c:v>7.22</c:v>
                </c:pt>
                <c:pt idx="618">
                  <c:v>7.5166666666666666</c:v>
                </c:pt>
                <c:pt idx="619">
                  <c:v>7.2833333333333332</c:v>
                </c:pt>
                <c:pt idx="620">
                  <c:v>7.0166666666666666</c:v>
                </c:pt>
                <c:pt idx="621">
                  <c:v>7.3566666666666665</c:v>
                </c:pt>
                <c:pt idx="622">
                  <c:v>7.2633333333333336</c:v>
                </c:pt>
                <c:pt idx="623">
                  <c:v>7.6166666666666663</c:v>
                </c:pt>
                <c:pt idx="624">
                  <c:v>7.2266666666666666</c:v>
                </c:pt>
                <c:pt idx="625">
                  <c:v>7.3066666666666666</c:v>
                </c:pt>
                <c:pt idx="626">
                  <c:v>7.34</c:v>
                </c:pt>
                <c:pt idx="627">
                  <c:v>7.4366666666666665</c:v>
                </c:pt>
                <c:pt idx="628">
                  <c:v>7.3733333333333331</c:v>
                </c:pt>
                <c:pt idx="629">
                  <c:v>7.3833333333333337</c:v>
                </c:pt>
                <c:pt idx="630">
                  <c:v>7.3133333333333335</c:v>
                </c:pt>
                <c:pt idx="631">
                  <c:v>7.4833333333333334</c:v>
                </c:pt>
                <c:pt idx="632">
                  <c:v>7.22</c:v>
                </c:pt>
                <c:pt idx="633">
                  <c:v>7.4633333333333329</c:v>
                </c:pt>
                <c:pt idx="634">
                  <c:v>7.41</c:v>
                </c:pt>
                <c:pt idx="635">
                  <c:v>7.4766666666666666</c:v>
                </c:pt>
                <c:pt idx="636">
                  <c:v>7.2633333333333336</c:v>
                </c:pt>
                <c:pt idx="637">
                  <c:v>7.3566666666666665</c:v>
                </c:pt>
                <c:pt idx="638">
                  <c:v>7.5133333333333336</c:v>
                </c:pt>
                <c:pt idx="639">
                  <c:v>7.6966666666666663</c:v>
                </c:pt>
                <c:pt idx="640">
                  <c:v>7.58</c:v>
                </c:pt>
                <c:pt idx="641">
                  <c:v>8.16</c:v>
                </c:pt>
                <c:pt idx="642">
                  <c:v>7.86</c:v>
                </c:pt>
                <c:pt idx="643">
                  <c:v>7.8433333333333337</c:v>
                </c:pt>
                <c:pt idx="644">
                  <c:v>8.0333333333333332</c:v>
                </c:pt>
                <c:pt idx="645">
                  <c:v>8.2200000000000006</c:v>
                </c:pt>
                <c:pt idx="646">
                  <c:v>8.11</c:v>
                </c:pt>
                <c:pt idx="647">
                  <c:v>8.7366666666666664</c:v>
                </c:pt>
                <c:pt idx="648">
                  <c:v>8.9966666666666661</c:v>
                </c:pt>
                <c:pt idx="649">
                  <c:v>9.14</c:v>
                </c:pt>
                <c:pt idx="650">
                  <c:v>9.23</c:v>
                </c:pt>
                <c:pt idx="651">
                  <c:v>9.6266666666666669</c:v>
                </c:pt>
                <c:pt idx="652">
                  <c:v>9.7899999999999991</c:v>
                </c:pt>
                <c:pt idx="653">
                  <c:v>10.11</c:v>
                </c:pt>
                <c:pt idx="654">
                  <c:v>10.333333333333334</c:v>
                </c:pt>
                <c:pt idx="655">
                  <c:v>10.713333333333333</c:v>
                </c:pt>
                <c:pt idx="656">
                  <c:v>11.246666666666666</c:v>
                </c:pt>
                <c:pt idx="657">
                  <c:v>11.943333333333333</c:v>
                </c:pt>
                <c:pt idx="658">
                  <c:v>11.973333333333333</c:v>
                </c:pt>
                <c:pt idx="659">
                  <c:v>12.083333333333334</c:v>
                </c:pt>
                <c:pt idx="660">
                  <c:v>12.426666666666666</c:v>
                </c:pt>
                <c:pt idx="661">
                  <c:v>12.796666666666667</c:v>
                </c:pt>
                <c:pt idx="662">
                  <c:v>12.916666666666666</c:v>
                </c:pt>
                <c:pt idx="663">
                  <c:v>12.946666666666667</c:v>
                </c:pt>
                <c:pt idx="664">
                  <c:v>13.163333333333334</c:v>
                </c:pt>
                <c:pt idx="665">
                  <c:v>13.076666666666666</c:v>
                </c:pt>
                <c:pt idx="666">
                  <c:v>13.106666666666667</c:v>
                </c:pt>
                <c:pt idx="667">
                  <c:v>13.323333333333334</c:v>
                </c:pt>
                <c:pt idx="668">
                  <c:v>13.036666666666667</c:v>
                </c:pt>
                <c:pt idx="669">
                  <c:v>12.83</c:v>
                </c:pt>
                <c:pt idx="670">
                  <c:v>12.646666666666667</c:v>
                </c:pt>
                <c:pt idx="671">
                  <c:v>12.1</c:v>
                </c:pt>
                <c:pt idx="672">
                  <c:v>11.443333333333333</c:v>
                </c:pt>
                <c:pt idx="673">
                  <c:v>11.663333333333334</c:v>
                </c:pt>
                <c:pt idx="674">
                  <c:v>11.11</c:v>
                </c:pt>
                <c:pt idx="675">
                  <c:v>10.623333333333333</c:v>
                </c:pt>
                <c:pt idx="676">
                  <c:v>10.573333333333334</c:v>
                </c:pt>
                <c:pt idx="677">
                  <c:v>10.276666666666667</c:v>
                </c:pt>
                <c:pt idx="678">
                  <c:v>9.9066666666666663</c:v>
                </c:pt>
                <c:pt idx="679">
                  <c:v>9.8233333333333341</c:v>
                </c:pt>
                <c:pt idx="680">
                  <c:v>8.8466666666666658</c:v>
                </c:pt>
                <c:pt idx="681">
                  <c:v>8.8933333333333326</c:v>
                </c:pt>
                <c:pt idx="682">
                  <c:v>8.56</c:v>
                </c:pt>
                <c:pt idx="683">
                  <c:v>7.9666666666666668</c:v>
                </c:pt>
                <c:pt idx="684">
                  <c:v>8.41</c:v>
                </c:pt>
                <c:pt idx="685">
                  <c:v>7.916666666666667</c:v>
                </c:pt>
                <c:pt idx="686">
                  <c:v>7.46</c:v>
                </c:pt>
                <c:pt idx="687">
                  <c:v>7.67</c:v>
                </c:pt>
                <c:pt idx="688">
                  <c:v>7.57</c:v>
                </c:pt>
                <c:pt idx="689">
                  <c:v>7.3033333333333337</c:v>
                </c:pt>
                <c:pt idx="690">
                  <c:v>7.09</c:v>
                </c:pt>
                <c:pt idx="691">
                  <c:v>7.1766666666666667</c:v>
                </c:pt>
                <c:pt idx="692">
                  <c:v>7.27</c:v>
                </c:pt>
                <c:pt idx="693">
                  <c:v>7.2</c:v>
                </c:pt>
                <c:pt idx="694">
                  <c:v>7.1966666666666663</c:v>
                </c:pt>
                <c:pt idx="695">
                  <c:v>6.9266666666666667</c:v>
                </c:pt>
                <c:pt idx="696">
                  <c:v>7.1233333333333331</c:v>
                </c:pt>
                <c:pt idx="697">
                  <c:v>7.166666666666667</c:v>
                </c:pt>
                <c:pt idx="698">
                  <c:v>7.1133333333333333</c:v>
                </c:pt>
                <c:pt idx="699">
                  <c:v>7.4266666666666667</c:v>
                </c:pt>
                <c:pt idx="700">
                  <c:v>7.1333333333333337</c:v>
                </c:pt>
                <c:pt idx="701">
                  <c:v>7.1233333333333331</c:v>
                </c:pt>
                <c:pt idx="702">
                  <c:v>6.8933333333333335</c:v>
                </c:pt>
                <c:pt idx="703">
                  <c:v>7.1166666666666663</c:v>
                </c:pt>
                <c:pt idx="704">
                  <c:v>7.1566666666666663</c:v>
                </c:pt>
                <c:pt idx="705">
                  <c:v>7.4666666666666668</c:v>
                </c:pt>
                <c:pt idx="706">
                  <c:v>7.28</c:v>
                </c:pt>
                <c:pt idx="707">
                  <c:v>7.58</c:v>
                </c:pt>
                <c:pt idx="708">
                  <c:v>7.1366666666666667</c:v>
                </c:pt>
                <c:pt idx="709">
                  <c:v>7.4233333333333329</c:v>
                </c:pt>
                <c:pt idx="710">
                  <c:v>7.2633333333333336</c:v>
                </c:pt>
                <c:pt idx="711">
                  <c:v>7.3633333333333333</c:v>
                </c:pt>
                <c:pt idx="712">
                  <c:v>7.5066666666666668</c:v>
                </c:pt>
                <c:pt idx="713">
                  <c:v>7.5466666666666669</c:v>
                </c:pt>
                <c:pt idx="714">
                  <c:v>7.6733333333333329</c:v>
                </c:pt>
                <c:pt idx="715">
                  <c:v>7.6366666666666667</c:v>
                </c:pt>
                <c:pt idx="716">
                  <c:v>7.3233333333333333</c:v>
                </c:pt>
                <c:pt idx="717">
                  <c:v>7.42</c:v>
                </c:pt>
                <c:pt idx="718">
                  <c:v>7.41</c:v>
                </c:pt>
                <c:pt idx="719">
                  <c:v>7.6533333333333333</c:v>
                </c:pt>
                <c:pt idx="720">
                  <c:v>7.6066666666666665</c:v>
                </c:pt>
                <c:pt idx="721">
                  <c:v>7.55</c:v>
                </c:pt>
                <c:pt idx="722">
                  <c:v>7.4033333333333333</c:v>
                </c:pt>
                <c:pt idx="723">
                  <c:v>7.8566666666666665</c:v>
                </c:pt>
                <c:pt idx="724">
                  <c:v>7.94</c:v>
                </c:pt>
                <c:pt idx="725">
                  <c:v>8.1166666666666671</c:v>
                </c:pt>
                <c:pt idx="726">
                  <c:v>7.7566666666666668</c:v>
                </c:pt>
                <c:pt idx="727">
                  <c:v>7.9</c:v>
                </c:pt>
                <c:pt idx="728">
                  <c:v>7.76</c:v>
                </c:pt>
                <c:pt idx="729">
                  <c:v>7.7166666666666668</c:v>
                </c:pt>
                <c:pt idx="730">
                  <c:v>7.7733333333333334</c:v>
                </c:pt>
                <c:pt idx="731">
                  <c:v>7.59</c:v>
                </c:pt>
                <c:pt idx="732">
                  <c:v>7.58</c:v>
                </c:pt>
                <c:pt idx="733">
                  <c:v>7.69</c:v>
                </c:pt>
                <c:pt idx="734">
                  <c:v>7.7133333333333329</c:v>
                </c:pt>
                <c:pt idx="735">
                  <c:v>7.96</c:v>
                </c:pt>
                <c:pt idx="736">
                  <c:v>7.7033333333333331</c:v>
                </c:pt>
                <c:pt idx="737">
                  <c:v>7.6566666666666663</c:v>
                </c:pt>
                <c:pt idx="738">
                  <c:v>7.9033333333333333</c:v>
                </c:pt>
                <c:pt idx="739">
                  <c:v>7.9766666666666666</c:v>
                </c:pt>
                <c:pt idx="740">
                  <c:v>7.74</c:v>
                </c:pt>
                <c:pt idx="741">
                  <c:v>7.93</c:v>
                </c:pt>
                <c:pt idx="742">
                  <c:v>7.77</c:v>
                </c:pt>
                <c:pt idx="743">
                  <c:v>7.6766666666666667</c:v>
                </c:pt>
                <c:pt idx="744">
                  <c:v>7.6366666666666667</c:v>
                </c:pt>
                <c:pt idx="745">
                  <c:v>7.56</c:v>
                </c:pt>
                <c:pt idx="746">
                  <c:v>7.6733333333333329</c:v>
                </c:pt>
                <c:pt idx="747">
                  <c:v>7.41</c:v>
                </c:pt>
                <c:pt idx="748">
                  <c:v>7.8466666666666667</c:v>
                </c:pt>
                <c:pt idx="749">
                  <c:v>7.9</c:v>
                </c:pt>
                <c:pt idx="750">
                  <c:v>7.36</c:v>
                </c:pt>
                <c:pt idx="751">
                  <c:v>7.5766666666666671</c:v>
                </c:pt>
                <c:pt idx="752">
                  <c:v>7.24</c:v>
                </c:pt>
                <c:pt idx="753">
                  <c:v>7.2266666666666666</c:v>
                </c:pt>
                <c:pt idx="754">
                  <c:v>7.1733333333333329</c:v>
                </c:pt>
                <c:pt idx="755">
                  <c:v>7.28</c:v>
                </c:pt>
                <c:pt idx="756">
                  <c:v>7.2</c:v>
                </c:pt>
                <c:pt idx="757">
                  <c:v>7.1033333333333335</c:v>
                </c:pt>
                <c:pt idx="758">
                  <c:v>7.1166666666666663</c:v>
                </c:pt>
                <c:pt idx="759">
                  <c:v>6.97</c:v>
                </c:pt>
                <c:pt idx="760">
                  <c:v>6.83</c:v>
                </c:pt>
                <c:pt idx="761">
                  <c:v>7.02</c:v>
                </c:pt>
                <c:pt idx="762">
                  <c:v>6.5366666666666671</c:v>
                </c:pt>
                <c:pt idx="763">
                  <c:v>6.5733333333333333</c:v>
                </c:pt>
                <c:pt idx="764">
                  <c:v>6.79</c:v>
                </c:pt>
                <c:pt idx="765">
                  <c:v>6.793333333333333</c:v>
                </c:pt>
                <c:pt idx="766">
                  <c:v>6.7833333333333332</c:v>
                </c:pt>
                <c:pt idx="767">
                  <c:v>6.8133333333333335</c:v>
                </c:pt>
                <c:pt idx="768">
                  <c:v>6.7333333333333334</c:v>
                </c:pt>
                <c:pt idx="769">
                  <c:v>6.52</c:v>
                </c:pt>
                <c:pt idx="770">
                  <c:v>6.6133333333333333</c:v>
                </c:pt>
                <c:pt idx="771">
                  <c:v>6.7966666666666669</c:v>
                </c:pt>
                <c:pt idx="772">
                  <c:v>6.5766666666666671</c:v>
                </c:pt>
                <c:pt idx="773">
                  <c:v>6.543333333333333</c:v>
                </c:pt>
                <c:pt idx="774">
                  <c:v>6.5333333333333332</c:v>
                </c:pt>
                <c:pt idx="775">
                  <c:v>6.1766666666666667</c:v>
                </c:pt>
                <c:pt idx="776">
                  <c:v>6.3933333333333335</c:v>
                </c:pt>
                <c:pt idx="777">
                  <c:v>6.4</c:v>
                </c:pt>
                <c:pt idx="778">
                  <c:v>6.4533333333333331</c:v>
                </c:pt>
                <c:pt idx="779">
                  <c:v>6.23</c:v>
                </c:pt>
                <c:pt idx="780">
                  <c:v>6.4833333333333334</c:v>
                </c:pt>
                <c:pt idx="781">
                  <c:v>6.64</c:v>
                </c:pt>
                <c:pt idx="782">
                  <c:v>6.3833333333333337</c:v>
                </c:pt>
                <c:pt idx="783">
                  <c:v>6.833333333333333</c:v>
                </c:pt>
                <c:pt idx="784">
                  <c:v>6.8266666666666671</c:v>
                </c:pt>
                <c:pt idx="785">
                  <c:v>6.66</c:v>
                </c:pt>
                <c:pt idx="786">
                  <c:v>6.8366666666666669</c:v>
                </c:pt>
                <c:pt idx="787">
                  <c:v>6.666666666666667</c:v>
                </c:pt>
                <c:pt idx="788">
                  <c:v>6.4866666666666664</c:v>
                </c:pt>
                <c:pt idx="789">
                  <c:v>6.5</c:v>
                </c:pt>
                <c:pt idx="790">
                  <c:v>6.7166666666666668</c:v>
                </c:pt>
                <c:pt idx="791">
                  <c:v>7.05</c:v>
                </c:pt>
                <c:pt idx="792">
                  <c:v>6.7233333333333336</c:v>
                </c:pt>
                <c:pt idx="793">
                  <c:v>6.9266666666666667</c:v>
                </c:pt>
                <c:pt idx="794">
                  <c:v>6.706666666666667</c:v>
                </c:pt>
                <c:pt idx="795">
                  <c:v>6.7233333333333336</c:v>
                </c:pt>
                <c:pt idx="796">
                  <c:v>7.03</c:v>
                </c:pt>
                <c:pt idx="797">
                  <c:v>7.1</c:v>
                </c:pt>
                <c:pt idx="798">
                  <c:v>7.07</c:v>
                </c:pt>
                <c:pt idx="799">
                  <c:v>7.02</c:v>
                </c:pt>
                <c:pt idx="800">
                  <c:v>6.9433333333333334</c:v>
                </c:pt>
                <c:pt idx="801">
                  <c:v>7.34</c:v>
                </c:pt>
                <c:pt idx="802">
                  <c:v>6.9066666666666663</c:v>
                </c:pt>
                <c:pt idx="803">
                  <c:v>7.2166666666666668</c:v>
                </c:pt>
                <c:pt idx="804">
                  <c:v>7.2433333333333332</c:v>
                </c:pt>
                <c:pt idx="805">
                  <c:v>7.0633333333333335</c:v>
                </c:pt>
                <c:pt idx="806">
                  <c:v>6.9666666666666668</c:v>
                </c:pt>
                <c:pt idx="807">
                  <c:v>7.3633333333333333</c:v>
                </c:pt>
                <c:pt idx="808">
                  <c:v>7.06</c:v>
                </c:pt>
                <c:pt idx="809">
                  <c:v>6.87</c:v>
                </c:pt>
                <c:pt idx="810">
                  <c:v>6.86</c:v>
                </c:pt>
                <c:pt idx="811">
                  <c:v>6.9833333333333334</c:v>
                </c:pt>
                <c:pt idx="812">
                  <c:v>7.2566666666666668</c:v>
                </c:pt>
                <c:pt idx="813">
                  <c:v>7.01</c:v>
                </c:pt>
                <c:pt idx="814">
                  <c:v>6.5066666666666668</c:v>
                </c:pt>
                <c:pt idx="815">
                  <c:v>6.9933333333333332</c:v>
                </c:pt>
                <c:pt idx="816">
                  <c:v>6.7333333333333334</c:v>
                </c:pt>
                <c:pt idx="817">
                  <c:v>6.93</c:v>
                </c:pt>
                <c:pt idx="818">
                  <c:v>6.6433333333333335</c:v>
                </c:pt>
                <c:pt idx="819">
                  <c:v>6.69</c:v>
                </c:pt>
                <c:pt idx="820">
                  <c:v>6.7333333333333334</c:v>
                </c:pt>
                <c:pt idx="821">
                  <c:v>6.4733333333333336</c:v>
                </c:pt>
                <c:pt idx="822">
                  <c:v>6.3933333333333335</c:v>
                </c:pt>
                <c:pt idx="823">
                  <c:v>6.5066666666666668</c:v>
                </c:pt>
                <c:pt idx="824">
                  <c:v>6.3366666666666669</c:v>
                </c:pt>
                <c:pt idx="825">
                  <c:v>6.55</c:v>
                </c:pt>
                <c:pt idx="826">
                  <c:v>6.37</c:v>
                </c:pt>
                <c:pt idx="827">
                  <c:v>6.3666666666666663</c:v>
                </c:pt>
                <c:pt idx="828">
                  <c:v>6.22</c:v>
                </c:pt>
                <c:pt idx="829">
                  <c:v>6.26</c:v>
                </c:pt>
                <c:pt idx="830">
                  <c:v>6.4466666666666663</c:v>
                </c:pt>
                <c:pt idx="831">
                  <c:v>6.3</c:v>
                </c:pt>
                <c:pt idx="832">
                  <c:v>6.27</c:v>
                </c:pt>
                <c:pt idx="833">
                  <c:v>6.21</c:v>
                </c:pt>
                <c:pt idx="834">
                  <c:v>6.0533333333333337</c:v>
                </c:pt>
                <c:pt idx="835">
                  <c:v>6.1233333333333331</c:v>
                </c:pt>
                <c:pt idx="836">
                  <c:v>5.9666666666666668</c:v>
                </c:pt>
                <c:pt idx="837">
                  <c:v>6.1466666666666665</c:v>
                </c:pt>
                <c:pt idx="838">
                  <c:v>6.2033333333333331</c:v>
                </c:pt>
                <c:pt idx="839">
                  <c:v>6.1333333333333337</c:v>
                </c:pt>
                <c:pt idx="840">
                  <c:v>6.26</c:v>
                </c:pt>
                <c:pt idx="841">
                  <c:v>6.21</c:v>
                </c:pt>
                <c:pt idx="842">
                  <c:v>5.78</c:v>
                </c:pt>
                <c:pt idx="843">
                  <c:v>5.87</c:v>
                </c:pt>
                <c:pt idx="844">
                  <c:v>5.9133333333333331</c:v>
                </c:pt>
                <c:pt idx="845">
                  <c:v>5.916666666666667</c:v>
                </c:pt>
                <c:pt idx="846">
                  <c:v>6.03</c:v>
                </c:pt>
                <c:pt idx="847">
                  <c:v>5.9766666666666666</c:v>
                </c:pt>
                <c:pt idx="848">
                  <c:v>6.1166666666666663</c:v>
                </c:pt>
                <c:pt idx="849">
                  <c:v>5.8433333333333337</c:v>
                </c:pt>
                <c:pt idx="850">
                  <c:v>5.9033333333333333</c:v>
                </c:pt>
                <c:pt idx="851">
                  <c:v>5.8033333333333337</c:v>
                </c:pt>
                <c:pt idx="852">
                  <c:v>5.7166666666666668</c:v>
                </c:pt>
                <c:pt idx="853">
                  <c:v>5.7833333333333332</c:v>
                </c:pt>
                <c:pt idx="854">
                  <c:v>5.67</c:v>
                </c:pt>
                <c:pt idx="855">
                  <c:v>5.79</c:v>
                </c:pt>
                <c:pt idx="856">
                  <c:v>5.9333333333333336</c:v>
                </c:pt>
                <c:pt idx="857">
                  <c:v>5.8</c:v>
                </c:pt>
                <c:pt idx="858">
                  <c:v>5.81</c:v>
                </c:pt>
                <c:pt idx="859">
                  <c:v>5.8833333333333337</c:v>
                </c:pt>
                <c:pt idx="860">
                  <c:v>5.7033333333333331</c:v>
                </c:pt>
                <c:pt idx="861">
                  <c:v>5.87</c:v>
                </c:pt>
                <c:pt idx="862">
                  <c:v>5.56</c:v>
                </c:pt>
                <c:pt idx="863">
                  <c:v>5.6766666666666667</c:v>
                </c:pt>
                <c:pt idx="864">
                  <c:v>5.78</c:v>
                </c:pt>
                <c:pt idx="865">
                  <c:v>5.8233333333333333</c:v>
                </c:pt>
                <c:pt idx="866">
                  <c:v>5.7833333333333332</c:v>
                </c:pt>
                <c:pt idx="867">
                  <c:v>5.83</c:v>
                </c:pt>
                <c:pt idx="868">
                  <c:v>5.833333333333333</c:v>
                </c:pt>
                <c:pt idx="869">
                  <c:v>5.706666666666667</c:v>
                </c:pt>
                <c:pt idx="870">
                  <c:v>5.5133333333333336</c:v>
                </c:pt>
                <c:pt idx="871">
                  <c:v>6.09</c:v>
                </c:pt>
                <c:pt idx="872">
                  <c:v>5.79</c:v>
                </c:pt>
                <c:pt idx="873">
                  <c:v>5.78</c:v>
                </c:pt>
                <c:pt idx="874">
                  <c:v>5.8866666666666667</c:v>
                </c:pt>
                <c:pt idx="875">
                  <c:v>5.8766666666666669</c:v>
                </c:pt>
                <c:pt idx="876">
                  <c:v>5.78</c:v>
                </c:pt>
                <c:pt idx="877">
                  <c:v>5.6433333333333335</c:v>
                </c:pt>
                <c:pt idx="878">
                  <c:v>5.8566666666666665</c:v>
                </c:pt>
                <c:pt idx="879">
                  <c:v>5.7333333333333334</c:v>
                </c:pt>
                <c:pt idx="880">
                  <c:v>5.7333333333333334</c:v>
                </c:pt>
                <c:pt idx="881">
                  <c:v>5.8066666666666666</c:v>
                </c:pt>
                <c:pt idx="882">
                  <c:v>5.7166666666666668</c:v>
                </c:pt>
                <c:pt idx="883">
                  <c:v>5.8433333333333337</c:v>
                </c:pt>
                <c:pt idx="884">
                  <c:v>5.8766666666666669</c:v>
                </c:pt>
                <c:pt idx="885">
                  <c:v>5.9433333333333334</c:v>
                </c:pt>
                <c:pt idx="886">
                  <c:v>5.6533333333333333</c:v>
                </c:pt>
                <c:pt idx="887">
                  <c:v>6.0933333333333337</c:v>
                </c:pt>
                <c:pt idx="888">
                  <c:v>6.05</c:v>
                </c:pt>
                <c:pt idx="889">
                  <c:v>6.1033333333333335</c:v>
                </c:pt>
                <c:pt idx="890">
                  <c:v>5.8933333333333335</c:v>
                </c:pt>
                <c:pt idx="891">
                  <c:v>6</c:v>
                </c:pt>
                <c:pt idx="892">
                  <c:v>6.4766666666666666</c:v>
                </c:pt>
                <c:pt idx="893">
                  <c:v>6.1866666666666665</c:v>
                </c:pt>
                <c:pt idx="894">
                  <c:v>6.3</c:v>
                </c:pt>
                <c:pt idx="895">
                  <c:v>6.4</c:v>
                </c:pt>
                <c:pt idx="896">
                  <c:v>6.5733333333333333</c:v>
                </c:pt>
                <c:pt idx="897">
                  <c:v>6.4733333333333336</c:v>
                </c:pt>
                <c:pt idx="898">
                  <c:v>6.5233333333333334</c:v>
                </c:pt>
                <c:pt idx="899">
                  <c:v>6.73</c:v>
                </c:pt>
                <c:pt idx="900">
                  <c:v>6.8533333333333335</c:v>
                </c:pt>
                <c:pt idx="901">
                  <c:v>6.6766666666666667</c:v>
                </c:pt>
                <c:pt idx="902">
                  <c:v>6.8366666666666669</c:v>
                </c:pt>
                <c:pt idx="903">
                  <c:v>6.8366666666666669</c:v>
                </c:pt>
                <c:pt idx="904">
                  <c:v>6.6366666666666667</c:v>
                </c:pt>
                <c:pt idx="905">
                  <c:v>6.76</c:v>
                </c:pt>
                <c:pt idx="906">
                  <c:v>6.8833333333333337</c:v>
                </c:pt>
                <c:pt idx="907">
                  <c:v>7.24</c:v>
                </c:pt>
                <c:pt idx="908">
                  <c:v>7.1466666666666665</c:v>
                </c:pt>
                <c:pt idx="909">
                  <c:v>6.8666666666666663</c:v>
                </c:pt>
                <c:pt idx="910">
                  <c:v>6.96</c:v>
                </c:pt>
                <c:pt idx="911">
                  <c:v>7.27</c:v>
                </c:pt>
                <c:pt idx="912">
                  <c:v>7.1433333333333335</c:v>
                </c:pt>
                <c:pt idx="913">
                  <c:v>7.2566666666666668</c:v>
                </c:pt>
                <c:pt idx="914">
                  <c:v>7.4133333333333331</c:v>
                </c:pt>
                <c:pt idx="915">
                  <c:v>7.1866666666666665</c:v>
                </c:pt>
                <c:pt idx="916">
                  <c:v>7.27</c:v>
                </c:pt>
                <c:pt idx="917">
                  <c:v>7.1166666666666663</c:v>
                </c:pt>
                <c:pt idx="918">
                  <c:v>7.0166666666666666</c:v>
                </c:pt>
                <c:pt idx="919">
                  <c:v>7.4</c:v>
                </c:pt>
                <c:pt idx="920">
                  <c:v>7.2166666666666668</c:v>
                </c:pt>
                <c:pt idx="921">
                  <c:v>7.1633333333333331</c:v>
                </c:pt>
                <c:pt idx="922">
                  <c:v>6.94</c:v>
                </c:pt>
                <c:pt idx="923">
                  <c:v>7.11</c:v>
                </c:pt>
                <c:pt idx="924">
                  <c:v>7.166666666666667</c:v>
                </c:pt>
                <c:pt idx="925">
                  <c:v>7.34</c:v>
                </c:pt>
                <c:pt idx="926">
                  <c:v>7.3133333333333335</c:v>
                </c:pt>
                <c:pt idx="927">
                  <c:v>6.71</c:v>
                </c:pt>
                <c:pt idx="928">
                  <c:v>6.92</c:v>
                </c:pt>
                <c:pt idx="929">
                  <c:v>6.7033333333333331</c:v>
                </c:pt>
                <c:pt idx="930">
                  <c:v>6.8466666666666667</c:v>
                </c:pt>
                <c:pt idx="931">
                  <c:v>6.7866666666666671</c:v>
                </c:pt>
                <c:pt idx="932">
                  <c:v>6.7366666666666664</c:v>
                </c:pt>
                <c:pt idx="933">
                  <c:v>6.7433333333333332</c:v>
                </c:pt>
                <c:pt idx="934">
                  <c:v>6.6166666666666663</c:v>
                </c:pt>
                <c:pt idx="935">
                  <c:v>6.4666666666666668</c:v>
                </c:pt>
                <c:pt idx="936">
                  <c:v>6.2633333333333336</c:v>
                </c:pt>
                <c:pt idx="937">
                  <c:v>6.2566666666666668</c:v>
                </c:pt>
                <c:pt idx="938">
                  <c:v>6.4466666666666663</c:v>
                </c:pt>
                <c:pt idx="939">
                  <c:v>6.1733333333333329</c:v>
                </c:pt>
                <c:pt idx="940">
                  <c:v>5.96</c:v>
                </c:pt>
                <c:pt idx="941">
                  <c:v>6.1066666666666665</c:v>
                </c:pt>
                <c:pt idx="942">
                  <c:v>6.02</c:v>
                </c:pt>
                <c:pt idx="943">
                  <c:v>6.1233333333333331</c:v>
                </c:pt>
                <c:pt idx="944">
                  <c:v>5.793333333333333</c:v>
                </c:pt>
                <c:pt idx="945">
                  <c:v>5.9333333333333336</c:v>
                </c:pt>
                <c:pt idx="946">
                  <c:v>5.93</c:v>
                </c:pt>
                <c:pt idx="947">
                  <c:v>5.8733333333333331</c:v>
                </c:pt>
                <c:pt idx="948">
                  <c:v>5.55</c:v>
                </c:pt>
                <c:pt idx="949">
                  <c:v>5.7366666666666664</c:v>
                </c:pt>
                <c:pt idx="950">
                  <c:v>5.4466666666666663</c:v>
                </c:pt>
                <c:pt idx="951">
                  <c:v>5.53</c:v>
                </c:pt>
                <c:pt idx="952">
                  <c:v>5.2633333333333336</c:v>
                </c:pt>
                <c:pt idx="953">
                  <c:v>5.42</c:v>
                </c:pt>
                <c:pt idx="954">
                  <c:v>5.42</c:v>
                </c:pt>
                <c:pt idx="955">
                  <c:v>5.22</c:v>
                </c:pt>
                <c:pt idx="956">
                  <c:v>5.58</c:v>
                </c:pt>
                <c:pt idx="957">
                  <c:v>5.38</c:v>
                </c:pt>
                <c:pt idx="958">
                  <c:v>5.2133333333333329</c:v>
                </c:pt>
                <c:pt idx="959">
                  <c:v>5.4433333333333334</c:v>
                </c:pt>
                <c:pt idx="960">
                  <c:v>5.4</c:v>
                </c:pt>
                <c:pt idx="961">
                  <c:v>5.3033333333333337</c:v>
                </c:pt>
                <c:pt idx="962">
                  <c:v>5.2433333333333332</c:v>
                </c:pt>
                <c:pt idx="963">
                  <c:v>5.3866666666666667</c:v>
                </c:pt>
                <c:pt idx="964">
                  <c:v>5.4133333333333331</c:v>
                </c:pt>
                <c:pt idx="965">
                  <c:v>5.2366666666666664</c:v>
                </c:pt>
                <c:pt idx="966">
                  <c:v>5.3</c:v>
                </c:pt>
                <c:pt idx="967">
                  <c:v>5.0666666666666664</c:v>
                </c:pt>
                <c:pt idx="968">
                  <c:v>5.3633333333333333</c:v>
                </c:pt>
                <c:pt idx="969">
                  <c:v>5.253333333333333</c:v>
                </c:pt>
                <c:pt idx="970">
                  <c:v>5.31</c:v>
                </c:pt>
                <c:pt idx="971">
                  <c:v>5.2433333333333332</c:v>
                </c:pt>
                <c:pt idx="972">
                  <c:v>5.2166666666666668</c:v>
                </c:pt>
                <c:pt idx="973">
                  <c:v>5.1333333333333337</c:v>
                </c:pt>
                <c:pt idx="974">
                  <c:v>4.9133333333333331</c:v>
                </c:pt>
                <c:pt idx="975">
                  <c:v>5.3066666666666666</c:v>
                </c:pt>
                <c:pt idx="976">
                  <c:v>5.0933333333333337</c:v>
                </c:pt>
                <c:pt idx="977">
                  <c:v>5.1066666666666665</c:v>
                </c:pt>
                <c:pt idx="978">
                  <c:v>5.2333333333333334</c:v>
                </c:pt>
                <c:pt idx="979">
                  <c:v>4.97</c:v>
                </c:pt>
                <c:pt idx="980">
                  <c:v>4.97</c:v>
                </c:pt>
                <c:pt idx="981">
                  <c:v>5.2266666666666666</c:v>
                </c:pt>
                <c:pt idx="982">
                  <c:v>5.21</c:v>
                </c:pt>
                <c:pt idx="983">
                  <c:v>5</c:v>
                </c:pt>
                <c:pt idx="984">
                  <c:v>5.166666666666667</c:v>
                </c:pt>
                <c:pt idx="985">
                  <c:v>5.0199999999999996</c:v>
                </c:pt>
                <c:pt idx="986">
                  <c:v>5.0766666666666671</c:v>
                </c:pt>
                <c:pt idx="987">
                  <c:v>5.0466666666666669</c:v>
                </c:pt>
                <c:pt idx="988">
                  <c:v>4.9866666666666664</c:v>
                </c:pt>
                <c:pt idx="989">
                  <c:v>4.82</c:v>
                </c:pt>
                <c:pt idx="990">
                  <c:v>4.8566666666666665</c:v>
                </c:pt>
                <c:pt idx="991">
                  <c:v>5.003333333333333</c:v>
                </c:pt>
                <c:pt idx="992">
                  <c:v>5.13</c:v>
                </c:pt>
                <c:pt idx="993">
                  <c:v>5.16</c:v>
                </c:pt>
                <c:pt idx="994">
                  <c:v>4.8666666666666663</c:v>
                </c:pt>
                <c:pt idx="995">
                  <c:v>5.1966666666666663</c:v>
                </c:pt>
                <c:pt idx="996">
                  <c:v>5.1966666666666663</c:v>
                </c:pt>
                <c:pt idx="997">
                  <c:v>4.9766666666666666</c:v>
                </c:pt>
                <c:pt idx="998">
                  <c:v>5.166666666666667</c:v>
                </c:pt>
                <c:pt idx="999">
                  <c:v>5.0733333333333333</c:v>
                </c:pt>
                <c:pt idx="1000">
                  <c:v>4.7633333333333336</c:v>
                </c:pt>
                <c:pt idx="1001">
                  <c:v>4.7699999999999996</c:v>
                </c:pt>
                <c:pt idx="1002">
                  <c:v>4.9633333333333329</c:v>
                </c:pt>
                <c:pt idx="1003">
                  <c:v>4.9533333333333331</c:v>
                </c:pt>
                <c:pt idx="1004">
                  <c:v>4.5933333333333337</c:v>
                </c:pt>
                <c:pt idx="1005">
                  <c:v>4.8899999999999997</c:v>
                </c:pt>
                <c:pt idx="1006">
                  <c:v>5.0599999999999996</c:v>
                </c:pt>
                <c:pt idx="1007">
                  <c:v>5.0066666666666668</c:v>
                </c:pt>
                <c:pt idx="1008">
                  <c:v>4.8166666666666664</c:v>
                </c:pt>
                <c:pt idx="1009">
                  <c:v>4.6100000000000003</c:v>
                </c:pt>
                <c:pt idx="1010">
                  <c:v>4.72</c:v>
                </c:pt>
                <c:pt idx="1011">
                  <c:v>5.0666666666666664</c:v>
                </c:pt>
                <c:pt idx="1012">
                  <c:v>4.8733333333333331</c:v>
                </c:pt>
                <c:pt idx="1013">
                  <c:v>4.5766666666666671</c:v>
                </c:pt>
                <c:pt idx="1014">
                  <c:v>4.5566666666666666</c:v>
                </c:pt>
                <c:pt idx="1015">
                  <c:v>4.6533333333333333</c:v>
                </c:pt>
                <c:pt idx="1016">
                  <c:v>5.0633333333333335</c:v>
                </c:pt>
                <c:pt idx="1017">
                  <c:v>4.8166666666666664</c:v>
                </c:pt>
                <c:pt idx="1018">
                  <c:v>4.6966666666666663</c:v>
                </c:pt>
                <c:pt idx="1019">
                  <c:v>4.8499999999999996</c:v>
                </c:pt>
                <c:pt idx="1020">
                  <c:v>4.8499999999999996</c:v>
                </c:pt>
                <c:pt idx="1021">
                  <c:v>4.6500000000000004</c:v>
                </c:pt>
                <c:pt idx="1022">
                  <c:v>4.7433333333333332</c:v>
                </c:pt>
                <c:pt idx="1023">
                  <c:v>4.6566666666666663</c:v>
                </c:pt>
                <c:pt idx="1024">
                  <c:v>4.59</c:v>
                </c:pt>
                <c:pt idx="1025">
                  <c:v>4.6866666666666665</c:v>
                </c:pt>
                <c:pt idx="1026">
                  <c:v>4.6500000000000004</c:v>
                </c:pt>
                <c:pt idx="1027">
                  <c:v>4.95</c:v>
                </c:pt>
                <c:pt idx="1028">
                  <c:v>4.68</c:v>
                </c:pt>
                <c:pt idx="1029">
                  <c:v>4.87</c:v>
                </c:pt>
                <c:pt idx="1030">
                  <c:v>4.9033333333333333</c:v>
                </c:pt>
                <c:pt idx="1031">
                  <c:v>5.1033333333333335</c:v>
                </c:pt>
                <c:pt idx="1032">
                  <c:v>4.6966666666666663</c:v>
                </c:pt>
                <c:pt idx="1033">
                  <c:v>4.7366666666666664</c:v>
                </c:pt>
                <c:pt idx="1034">
                  <c:v>4.6066666666666665</c:v>
                </c:pt>
                <c:pt idx="1035">
                  <c:v>4.6833333333333336</c:v>
                </c:pt>
                <c:pt idx="1036">
                  <c:v>4.68</c:v>
                </c:pt>
                <c:pt idx="1037">
                  <c:v>4.666666666666667</c:v>
                </c:pt>
                <c:pt idx="1038">
                  <c:v>4.7333333333333334</c:v>
                </c:pt>
                <c:pt idx="1039">
                  <c:v>4.68</c:v>
                </c:pt>
                <c:pt idx="1040">
                  <c:v>4.7866666666666671</c:v>
                </c:pt>
                <c:pt idx="1041">
                  <c:v>4.456666666666667</c:v>
                </c:pt>
                <c:pt idx="1042">
                  <c:v>4.63</c:v>
                </c:pt>
                <c:pt idx="1043">
                  <c:v>4.8933333333333335</c:v>
                </c:pt>
                <c:pt idx="1044">
                  <c:v>4.55</c:v>
                </c:pt>
                <c:pt idx="1045">
                  <c:v>4.4800000000000004</c:v>
                </c:pt>
                <c:pt idx="1046">
                  <c:v>4.8266666666666671</c:v>
                </c:pt>
                <c:pt idx="1047">
                  <c:v>4.6766666666666667</c:v>
                </c:pt>
                <c:pt idx="1048">
                  <c:v>4.6133333333333333</c:v>
                </c:pt>
                <c:pt idx="1049">
                  <c:v>4.5066666666666668</c:v>
                </c:pt>
                <c:pt idx="1050">
                  <c:v>4.7833333333333332</c:v>
                </c:pt>
                <c:pt idx="1051">
                  <c:v>4.583333333333333</c:v>
                </c:pt>
                <c:pt idx="1052">
                  <c:v>4.6266666666666669</c:v>
                </c:pt>
                <c:pt idx="1053">
                  <c:v>4.833333333333333</c:v>
                </c:pt>
                <c:pt idx="1054">
                  <c:v>4.5999999999999996</c:v>
                </c:pt>
                <c:pt idx="1055">
                  <c:v>4.7733333333333334</c:v>
                </c:pt>
                <c:pt idx="1056">
                  <c:v>4.6033333333333335</c:v>
                </c:pt>
                <c:pt idx="1057">
                  <c:v>4.6966666666666663</c:v>
                </c:pt>
                <c:pt idx="1058">
                  <c:v>4.7300000000000004</c:v>
                </c:pt>
                <c:pt idx="1059">
                  <c:v>4.6766666666666667</c:v>
                </c:pt>
                <c:pt idx="1060">
                  <c:v>4.5566666666666666</c:v>
                </c:pt>
                <c:pt idx="1061">
                  <c:v>4.4733333333333336</c:v>
                </c:pt>
                <c:pt idx="1062">
                  <c:v>4.6966666666666663</c:v>
                </c:pt>
                <c:pt idx="1063">
                  <c:v>4.3566666666666665</c:v>
                </c:pt>
                <c:pt idx="1064">
                  <c:v>4.5966666666666667</c:v>
                </c:pt>
                <c:pt idx="1065">
                  <c:v>4.67</c:v>
                </c:pt>
                <c:pt idx="1066">
                  <c:v>4.47</c:v>
                </c:pt>
                <c:pt idx="1067">
                  <c:v>4.4866666666666664</c:v>
                </c:pt>
                <c:pt idx="1068">
                  <c:v>4.6133333333333333</c:v>
                </c:pt>
                <c:pt idx="1069">
                  <c:v>4.5166666666666666</c:v>
                </c:pt>
                <c:pt idx="1070">
                  <c:v>4.5633333333333335</c:v>
                </c:pt>
                <c:pt idx="1071">
                  <c:v>4.75</c:v>
                </c:pt>
                <c:pt idx="1072">
                  <c:v>4.58</c:v>
                </c:pt>
                <c:pt idx="1073">
                  <c:v>4.5233333333333334</c:v>
                </c:pt>
                <c:pt idx="1074">
                  <c:v>4.7233333333333336</c:v>
                </c:pt>
                <c:pt idx="1075">
                  <c:v>4.58</c:v>
                </c:pt>
                <c:pt idx="1076">
                  <c:v>4.5233333333333334</c:v>
                </c:pt>
                <c:pt idx="1077">
                  <c:v>4.4033333333333333</c:v>
                </c:pt>
                <c:pt idx="1078">
                  <c:v>4.72</c:v>
                </c:pt>
                <c:pt idx="1079">
                  <c:v>4.6966666666666663</c:v>
                </c:pt>
                <c:pt idx="1080">
                  <c:v>4.3933333333333335</c:v>
                </c:pt>
                <c:pt idx="1081">
                  <c:v>4.6566666666666663</c:v>
                </c:pt>
                <c:pt idx="1082">
                  <c:v>4.4133333333333331</c:v>
                </c:pt>
                <c:pt idx="1083">
                  <c:v>4.6966666666666663</c:v>
                </c:pt>
                <c:pt idx="1084">
                  <c:v>4.543333333333333</c:v>
                </c:pt>
                <c:pt idx="1085">
                  <c:v>4.4800000000000004</c:v>
                </c:pt>
                <c:pt idx="1086">
                  <c:v>4.4733333333333336</c:v>
                </c:pt>
                <c:pt idx="1087">
                  <c:v>4.5633333333333335</c:v>
                </c:pt>
                <c:pt idx="1088">
                  <c:v>4.706666666666667</c:v>
                </c:pt>
                <c:pt idx="1089">
                  <c:v>4.5533333333333337</c:v>
                </c:pt>
                <c:pt idx="1090">
                  <c:v>4.4266666666666667</c:v>
                </c:pt>
                <c:pt idx="1091">
                  <c:v>4.6100000000000003</c:v>
                </c:pt>
                <c:pt idx="1092">
                  <c:v>4.456666666666667</c:v>
                </c:pt>
                <c:pt idx="1093">
                  <c:v>4.4433333333333334</c:v>
                </c:pt>
                <c:pt idx="1094">
                  <c:v>4.2733333333333334</c:v>
                </c:pt>
                <c:pt idx="1095">
                  <c:v>4.5066666666666668</c:v>
                </c:pt>
                <c:pt idx="1096">
                  <c:v>4.253333333333333</c:v>
                </c:pt>
                <c:pt idx="1097">
                  <c:v>4.5633333333333335</c:v>
                </c:pt>
                <c:pt idx="1098">
                  <c:v>4.51</c:v>
                </c:pt>
                <c:pt idx="1099">
                  <c:v>4.4433333333333334</c:v>
                </c:pt>
                <c:pt idx="1100">
                  <c:v>4.583333333333333</c:v>
                </c:pt>
                <c:pt idx="1101">
                  <c:v>4.333333333333333</c:v>
                </c:pt>
                <c:pt idx="1102">
                  <c:v>4.416666666666667</c:v>
                </c:pt>
                <c:pt idx="1103">
                  <c:v>4.3733333333333331</c:v>
                </c:pt>
                <c:pt idx="1104">
                  <c:v>4.3133333333333335</c:v>
                </c:pt>
                <c:pt idx="1105">
                  <c:v>4.32</c:v>
                </c:pt>
                <c:pt idx="1106">
                  <c:v>4.4066666666666663</c:v>
                </c:pt>
                <c:pt idx="1107">
                  <c:v>4.3233333333333333</c:v>
                </c:pt>
                <c:pt idx="1108">
                  <c:v>4.4666666666666668</c:v>
                </c:pt>
                <c:pt idx="1109">
                  <c:v>4.24</c:v>
                </c:pt>
                <c:pt idx="1110">
                  <c:v>4.2033333333333331</c:v>
                </c:pt>
                <c:pt idx="1111">
                  <c:v>4.3833333333333337</c:v>
                </c:pt>
                <c:pt idx="1112">
                  <c:v>4.21</c:v>
                </c:pt>
                <c:pt idx="1113">
                  <c:v>4.2733333333333334</c:v>
                </c:pt>
                <c:pt idx="1114">
                  <c:v>4.3966666666666665</c:v>
                </c:pt>
                <c:pt idx="1115">
                  <c:v>4.5199999999999996</c:v>
                </c:pt>
                <c:pt idx="1116">
                  <c:v>4.1833333333333336</c:v>
                </c:pt>
                <c:pt idx="1117">
                  <c:v>4.62</c:v>
                </c:pt>
                <c:pt idx="1118">
                  <c:v>4.33</c:v>
                </c:pt>
                <c:pt idx="1119">
                  <c:v>4.3066666666666666</c:v>
                </c:pt>
                <c:pt idx="1120">
                  <c:v>4.1566666666666663</c:v>
                </c:pt>
                <c:pt idx="1121">
                  <c:v>4.53</c:v>
                </c:pt>
                <c:pt idx="1122">
                  <c:v>4.3600000000000003</c:v>
                </c:pt>
                <c:pt idx="1123">
                  <c:v>4.5166666666666666</c:v>
                </c:pt>
                <c:pt idx="1124">
                  <c:v>4.5199999999999996</c:v>
                </c:pt>
                <c:pt idx="1125">
                  <c:v>4.41</c:v>
                </c:pt>
                <c:pt idx="1126">
                  <c:v>4.04</c:v>
                </c:pt>
                <c:pt idx="1127">
                  <c:v>4.29</c:v>
                </c:pt>
                <c:pt idx="1128">
                  <c:v>4.1966666666666663</c:v>
                </c:pt>
                <c:pt idx="1129">
                  <c:v>4.29</c:v>
                </c:pt>
                <c:pt idx="1130">
                  <c:v>4.3833333333333337</c:v>
                </c:pt>
                <c:pt idx="1131">
                  <c:v>4.18</c:v>
                </c:pt>
                <c:pt idx="1132">
                  <c:v>4.293333333333333</c:v>
                </c:pt>
                <c:pt idx="1133">
                  <c:v>4.1366666666666667</c:v>
                </c:pt>
                <c:pt idx="1134">
                  <c:v>4.2666666666666666</c:v>
                </c:pt>
                <c:pt idx="1135">
                  <c:v>4.1233333333333331</c:v>
                </c:pt>
                <c:pt idx="1136">
                  <c:v>4.2633333333333336</c:v>
                </c:pt>
                <c:pt idx="1137">
                  <c:v>4.083333333333333</c:v>
                </c:pt>
                <c:pt idx="1138">
                  <c:v>4.496666666666667</c:v>
                </c:pt>
                <c:pt idx="1139">
                  <c:v>4.17</c:v>
                </c:pt>
                <c:pt idx="1140">
                  <c:v>4.3766666666666669</c:v>
                </c:pt>
                <c:pt idx="1141">
                  <c:v>4.13</c:v>
                </c:pt>
                <c:pt idx="1142">
                  <c:v>4.2033333333333331</c:v>
                </c:pt>
                <c:pt idx="1143">
                  <c:v>4.1266666666666669</c:v>
                </c:pt>
                <c:pt idx="1144">
                  <c:v>4.206666666666667</c:v>
                </c:pt>
                <c:pt idx="1145">
                  <c:v>4.1466666666666665</c:v>
                </c:pt>
                <c:pt idx="1146">
                  <c:v>4.1066666666666665</c:v>
                </c:pt>
                <c:pt idx="1147">
                  <c:v>4.2666666666666666</c:v>
                </c:pt>
                <c:pt idx="1148">
                  <c:v>4.17</c:v>
                </c:pt>
                <c:pt idx="1149">
                  <c:v>4.1100000000000003</c:v>
                </c:pt>
                <c:pt idx="1150">
                  <c:v>4.0999999999999996</c:v>
                </c:pt>
                <c:pt idx="1151">
                  <c:v>4.2699999999999996</c:v>
                </c:pt>
                <c:pt idx="1152">
                  <c:v>4.29</c:v>
                </c:pt>
                <c:pt idx="1153">
                  <c:v>4.1333333333333337</c:v>
                </c:pt>
                <c:pt idx="1154">
                  <c:v>4.2699999999999996</c:v>
                </c:pt>
                <c:pt idx="1155">
                  <c:v>4.2733333333333334</c:v>
                </c:pt>
                <c:pt idx="1156">
                  <c:v>4.206666666666667</c:v>
                </c:pt>
                <c:pt idx="1157">
                  <c:v>4.2433333333333332</c:v>
                </c:pt>
                <c:pt idx="1158">
                  <c:v>4.22</c:v>
                </c:pt>
                <c:pt idx="1159">
                  <c:v>4.09</c:v>
                </c:pt>
                <c:pt idx="1160">
                  <c:v>4.17</c:v>
                </c:pt>
                <c:pt idx="1161">
                  <c:v>4.293333333333333</c:v>
                </c:pt>
                <c:pt idx="1162">
                  <c:v>4.3166666666666664</c:v>
                </c:pt>
                <c:pt idx="1163">
                  <c:v>3.9433333333333334</c:v>
                </c:pt>
                <c:pt idx="1164">
                  <c:v>4.12</c:v>
                </c:pt>
                <c:pt idx="1165">
                  <c:v>3.95</c:v>
                </c:pt>
                <c:pt idx="1166">
                  <c:v>4.1500000000000004</c:v>
                </c:pt>
                <c:pt idx="1167">
                  <c:v>4.0999999999999996</c:v>
                </c:pt>
                <c:pt idx="1168">
                  <c:v>4.3066666666666666</c:v>
                </c:pt>
                <c:pt idx="1169">
                  <c:v>4.1133333333333333</c:v>
                </c:pt>
                <c:pt idx="1170">
                  <c:v>4.2566666666666668</c:v>
                </c:pt>
                <c:pt idx="1171">
                  <c:v>4.18</c:v>
                </c:pt>
                <c:pt idx="1172">
                  <c:v>4.2133333333333329</c:v>
                </c:pt>
                <c:pt idx="1173">
                  <c:v>4.1366666666666667</c:v>
                </c:pt>
                <c:pt idx="1174">
                  <c:v>4.0633333333333335</c:v>
                </c:pt>
                <c:pt idx="1175">
                  <c:v>4.2433333333333332</c:v>
                </c:pt>
                <c:pt idx="1176">
                  <c:v>4.1233333333333331</c:v>
                </c:pt>
                <c:pt idx="1177">
                  <c:v>4.003333333333333</c:v>
                </c:pt>
                <c:pt idx="1178">
                  <c:v>4.4033333333333333</c:v>
                </c:pt>
                <c:pt idx="1179">
                  <c:v>4.1166666666666663</c:v>
                </c:pt>
                <c:pt idx="1180">
                  <c:v>4.3433333333333337</c:v>
                </c:pt>
                <c:pt idx="1181">
                  <c:v>4.3566666666666665</c:v>
                </c:pt>
                <c:pt idx="1182">
                  <c:v>4.2166666666666668</c:v>
                </c:pt>
                <c:pt idx="1183">
                  <c:v>4.3099999999999996</c:v>
                </c:pt>
                <c:pt idx="1184">
                  <c:v>4.0133333333333336</c:v>
                </c:pt>
                <c:pt idx="1185">
                  <c:v>4.13</c:v>
                </c:pt>
                <c:pt idx="1186">
                  <c:v>4.22</c:v>
                </c:pt>
                <c:pt idx="1187">
                  <c:v>4.1466666666666665</c:v>
                </c:pt>
                <c:pt idx="1188">
                  <c:v>3.9733333333333332</c:v>
                </c:pt>
                <c:pt idx="1189">
                  <c:v>4.08</c:v>
                </c:pt>
                <c:pt idx="1190">
                  <c:v>4.246666666666667</c:v>
                </c:pt>
                <c:pt idx="1191">
                  <c:v>4.0566666666666666</c:v>
                </c:pt>
                <c:pt idx="1192">
                  <c:v>4.1133333333333333</c:v>
                </c:pt>
                <c:pt idx="1193">
                  <c:v>4.1033333333333335</c:v>
                </c:pt>
                <c:pt idx="1194">
                  <c:v>4.3466666666666667</c:v>
                </c:pt>
                <c:pt idx="1195">
                  <c:v>4.0166666666666666</c:v>
                </c:pt>
                <c:pt idx="1196">
                  <c:v>4.1233333333333331</c:v>
                </c:pt>
                <c:pt idx="1197">
                  <c:v>4.2666666666666666</c:v>
                </c:pt>
                <c:pt idx="1198">
                  <c:v>4.3133333333333335</c:v>
                </c:pt>
                <c:pt idx="1199">
                  <c:v>4.1033333333333335</c:v>
                </c:pt>
                <c:pt idx="1200">
                  <c:v>4.0599999999999996</c:v>
                </c:pt>
                <c:pt idx="1201">
                  <c:v>4.2366666666666664</c:v>
                </c:pt>
                <c:pt idx="1202">
                  <c:v>3.9633333333333334</c:v>
                </c:pt>
                <c:pt idx="1203">
                  <c:v>4.16</c:v>
                </c:pt>
                <c:pt idx="1204">
                  <c:v>4.333333333333333</c:v>
                </c:pt>
                <c:pt idx="1205">
                  <c:v>4.26</c:v>
                </c:pt>
                <c:pt idx="1206">
                  <c:v>4.0266666666666664</c:v>
                </c:pt>
                <c:pt idx="1207">
                  <c:v>3.9266666666666667</c:v>
                </c:pt>
                <c:pt idx="1208">
                  <c:v>4.2666666666666666</c:v>
                </c:pt>
                <c:pt idx="1209">
                  <c:v>4.1466666666666665</c:v>
                </c:pt>
                <c:pt idx="1210">
                  <c:v>4.3899999999999997</c:v>
                </c:pt>
                <c:pt idx="1211">
                  <c:v>4.2633333333333336</c:v>
                </c:pt>
                <c:pt idx="1212">
                  <c:v>4.0933333333333337</c:v>
                </c:pt>
                <c:pt idx="1213">
                  <c:v>4.16</c:v>
                </c:pt>
                <c:pt idx="1214">
                  <c:v>4.2</c:v>
                </c:pt>
                <c:pt idx="1215">
                  <c:v>4.0999999999999996</c:v>
                </c:pt>
                <c:pt idx="1216">
                  <c:v>4.1333333333333337</c:v>
                </c:pt>
                <c:pt idx="1217">
                  <c:v>3.97</c:v>
                </c:pt>
                <c:pt idx="1218">
                  <c:v>4.21</c:v>
                </c:pt>
                <c:pt idx="1219">
                  <c:v>4.1866666666666665</c:v>
                </c:pt>
                <c:pt idx="1220">
                  <c:v>4.2566666666666668</c:v>
                </c:pt>
                <c:pt idx="1221">
                  <c:v>4.246666666666667</c:v>
                </c:pt>
                <c:pt idx="1222">
                  <c:v>4.4266666666666667</c:v>
                </c:pt>
                <c:pt idx="1223">
                  <c:v>4.3</c:v>
                </c:pt>
                <c:pt idx="1224">
                  <c:v>4.0866666666666669</c:v>
                </c:pt>
                <c:pt idx="1225">
                  <c:v>4.1633333333333331</c:v>
                </c:pt>
                <c:pt idx="1226">
                  <c:v>4.4000000000000004</c:v>
                </c:pt>
                <c:pt idx="1227">
                  <c:v>4.2366666666666664</c:v>
                </c:pt>
                <c:pt idx="1228">
                  <c:v>4.5933333333333337</c:v>
                </c:pt>
                <c:pt idx="1229">
                  <c:v>4.18</c:v>
                </c:pt>
                <c:pt idx="1230">
                  <c:v>4.5066666666666668</c:v>
                </c:pt>
                <c:pt idx="1231">
                  <c:v>4.6633333333333331</c:v>
                </c:pt>
                <c:pt idx="1232">
                  <c:v>4.9466666666666663</c:v>
                </c:pt>
                <c:pt idx="1233">
                  <c:v>4.8033333333333337</c:v>
                </c:pt>
                <c:pt idx="1234">
                  <c:v>4.9666666666666668</c:v>
                </c:pt>
                <c:pt idx="1235">
                  <c:v>4.9066666666666663</c:v>
                </c:pt>
                <c:pt idx="1236">
                  <c:v>5.3133333333333335</c:v>
                </c:pt>
                <c:pt idx="1237">
                  <c:v>5.3033333333333337</c:v>
                </c:pt>
                <c:pt idx="1238">
                  <c:v>5.73</c:v>
                </c:pt>
                <c:pt idx="1239">
                  <c:v>5.9766666666666666</c:v>
                </c:pt>
                <c:pt idx="1240">
                  <c:v>6.4</c:v>
                </c:pt>
                <c:pt idx="1241">
                  <c:v>6.6866666666666665</c:v>
                </c:pt>
                <c:pt idx="1242">
                  <c:v>6.8866666666666667</c:v>
                </c:pt>
                <c:pt idx="1243">
                  <c:v>7.59</c:v>
                </c:pt>
                <c:pt idx="1244">
                  <c:v>8.4</c:v>
                </c:pt>
                <c:pt idx="1245">
                  <c:v>9.06</c:v>
                </c:pt>
                <c:pt idx="1246">
                  <c:v>9.36</c:v>
                </c:pt>
                <c:pt idx="1247">
                  <c:v>10.27</c:v>
                </c:pt>
                <c:pt idx="1248">
                  <c:v>11.296666666666667</c:v>
                </c:pt>
                <c:pt idx="1249">
                  <c:v>12.54</c:v>
                </c:pt>
                <c:pt idx="1250">
                  <c:v>13.716666666666667</c:v>
                </c:pt>
                <c:pt idx="1251">
                  <c:v>15.01</c:v>
                </c:pt>
                <c:pt idx="1252">
                  <c:v>16.5</c:v>
                </c:pt>
                <c:pt idx="1253">
                  <c:v>18.556666666666668</c:v>
                </c:pt>
                <c:pt idx="1254">
                  <c:v>20.093333333333334</c:v>
                </c:pt>
                <c:pt idx="1255">
                  <c:v>22.18</c:v>
                </c:pt>
                <c:pt idx="1256">
                  <c:v>24.686666666666667</c:v>
                </c:pt>
                <c:pt idx="1257">
                  <c:v>27.16</c:v>
                </c:pt>
                <c:pt idx="1258">
                  <c:v>30.153333333333332</c:v>
                </c:pt>
                <c:pt idx="1259">
                  <c:v>32.903333333333336</c:v>
                </c:pt>
                <c:pt idx="1260">
                  <c:v>35.283333333333331</c:v>
                </c:pt>
                <c:pt idx="1261">
                  <c:v>38.976666666666667</c:v>
                </c:pt>
                <c:pt idx="1262">
                  <c:v>42.203333333333333</c:v>
                </c:pt>
                <c:pt idx="1263">
                  <c:v>46.073333333333331</c:v>
                </c:pt>
                <c:pt idx="1264">
                  <c:v>50.716666666666669</c:v>
                </c:pt>
                <c:pt idx="1265">
                  <c:v>54.673333333333332</c:v>
                </c:pt>
                <c:pt idx="1266">
                  <c:v>59.053333333333335</c:v>
                </c:pt>
                <c:pt idx="1267">
                  <c:v>62.983333333333334</c:v>
                </c:pt>
                <c:pt idx="1268">
                  <c:v>67.88666666666667</c:v>
                </c:pt>
                <c:pt idx="1269">
                  <c:v>71.933333333333337</c:v>
                </c:pt>
                <c:pt idx="1270">
                  <c:v>77.36666666666666</c:v>
                </c:pt>
                <c:pt idx="1271">
                  <c:v>81.86666666666666</c:v>
                </c:pt>
                <c:pt idx="1272">
                  <c:v>85.29</c:v>
                </c:pt>
                <c:pt idx="1273">
                  <c:v>89.806666666666672</c:v>
                </c:pt>
                <c:pt idx="1274">
                  <c:v>93.796666666666667</c:v>
                </c:pt>
                <c:pt idx="1275">
                  <c:v>97.953333333333333</c:v>
                </c:pt>
                <c:pt idx="1276">
                  <c:v>102.29</c:v>
                </c:pt>
                <c:pt idx="1277">
                  <c:v>104.74333333333334</c:v>
                </c:pt>
                <c:pt idx="1278">
                  <c:v>107.36</c:v>
                </c:pt>
                <c:pt idx="1279">
                  <c:v>109.29666666666667</c:v>
                </c:pt>
                <c:pt idx="1280">
                  <c:v>110.62</c:v>
                </c:pt>
                <c:pt idx="1281">
                  <c:v>112.05666666666667</c:v>
                </c:pt>
                <c:pt idx="1282">
                  <c:v>111.38666666666667</c:v>
                </c:pt>
                <c:pt idx="1283">
                  <c:v>112.71666666666667</c:v>
                </c:pt>
                <c:pt idx="1284">
                  <c:v>111.74333333333334</c:v>
                </c:pt>
                <c:pt idx="1285">
                  <c:v>109.68</c:v>
                </c:pt>
                <c:pt idx="1286">
                  <c:v>107.78</c:v>
                </c:pt>
                <c:pt idx="1287">
                  <c:v>106.3</c:v>
                </c:pt>
                <c:pt idx="1288">
                  <c:v>103.65</c:v>
                </c:pt>
                <c:pt idx="1289">
                  <c:v>100.43666666666667</c:v>
                </c:pt>
                <c:pt idx="1290">
                  <c:v>96.873333333333335</c:v>
                </c:pt>
                <c:pt idx="1291">
                  <c:v>92.88333333333334</c:v>
                </c:pt>
                <c:pt idx="1292">
                  <c:v>88.373333333333335</c:v>
                </c:pt>
                <c:pt idx="1293">
                  <c:v>82.24666666666667</c:v>
                </c:pt>
                <c:pt idx="1294">
                  <c:v>79.11666666666666</c:v>
                </c:pt>
                <c:pt idx="1295">
                  <c:v>73.533333333333331</c:v>
                </c:pt>
                <c:pt idx="1296">
                  <c:v>68.953333333333333</c:v>
                </c:pt>
                <c:pt idx="1297">
                  <c:v>63.6</c:v>
                </c:pt>
                <c:pt idx="1298">
                  <c:v>58.653333333333336</c:v>
                </c:pt>
                <c:pt idx="1299">
                  <c:v>53.44</c:v>
                </c:pt>
                <c:pt idx="1300">
                  <c:v>49.706666666666663</c:v>
                </c:pt>
                <c:pt idx="1301">
                  <c:v>44.49666666666667</c:v>
                </c:pt>
                <c:pt idx="1302">
                  <c:v>40.64</c:v>
                </c:pt>
                <c:pt idx="1303">
                  <c:v>36.013333333333335</c:v>
                </c:pt>
                <c:pt idx="1304">
                  <c:v>33.533333333333331</c:v>
                </c:pt>
                <c:pt idx="1305">
                  <c:v>29.396666666666668</c:v>
                </c:pt>
                <c:pt idx="1306">
                  <c:v>26.206666666666667</c:v>
                </c:pt>
                <c:pt idx="1307">
                  <c:v>23.56</c:v>
                </c:pt>
                <c:pt idx="1308">
                  <c:v>20.063333333333333</c:v>
                </c:pt>
                <c:pt idx="1309">
                  <c:v>18.52</c:v>
                </c:pt>
                <c:pt idx="1310">
                  <c:v>16.063333333333333</c:v>
                </c:pt>
                <c:pt idx="1311">
                  <c:v>14.38</c:v>
                </c:pt>
                <c:pt idx="1312">
                  <c:v>12.79</c:v>
                </c:pt>
                <c:pt idx="1313">
                  <c:v>11.21</c:v>
                </c:pt>
                <c:pt idx="1314">
                  <c:v>10.213333333333333</c:v>
                </c:pt>
                <c:pt idx="1315">
                  <c:v>8.9433333333333334</c:v>
                </c:pt>
                <c:pt idx="1316">
                  <c:v>8.1733333333333338</c:v>
                </c:pt>
                <c:pt idx="1317">
                  <c:v>7.3</c:v>
                </c:pt>
                <c:pt idx="1318">
                  <c:v>6.3766666666666669</c:v>
                </c:pt>
                <c:pt idx="1319">
                  <c:v>5.9533333333333331</c:v>
                </c:pt>
                <c:pt idx="1320">
                  <c:v>5.7366666666666664</c:v>
                </c:pt>
                <c:pt idx="1321">
                  <c:v>5.1066666666666665</c:v>
                </c:pt>
                <c:pt idx="1322">
                  <c:v>4.9933333333333332</c:v>
                </c:pt>
                <c:pt idx="1323">
                  <c:v>4.67</c:v>
                </c:pt>
                <c:pt idx="1324">
                  <c:v>4.6533333333333333</c:v>
                </c:pt>
                <c:pt idx="1325">
                  <c:v>4.0133333333333336</c:v>
                </c:pt>
                <c:pt idx="1326">
                  <c:v>4.09</c:v>
                </c:pt>
                <c:pt idx="1327">
                  <c:v>3.9666666666666668</c:v>
                </c:pt>
                <c:pt idx="1328">
                  <c:v>4.0533333333333337</c:v>
                </c:pt>
                <c:pt idx="1329">
                  <c:v>3.9433333333333334</c:v>
                </c:pt>
                <c:pt idx="1330">
                  <c:v>3.7</c:v>
                </c:pt>
                <c:pt idx="1331">
                  <c:v>3.78</c:v>
                </c:pt>
                <c:pt idx="1332">
                  <c:v>3.77</c:v>
                </c:pt>
                <c:pt idx="1333">
                  <c:v>3.65</c:v>
                </c:pt>
                <c:pt idx="1334">
                  <c:v>3.6966666666666668</c:v>
                </c:pt>
                <c:pt idx="1335">
                  <c:v>3.63</c:v>
                </c:pt>
                <c:pt idx="1336">
                  <c:v>3.68</c:v>
                </c:pt>
                <c:pt idx="1337">
                  <c:v>3.6166666666666667</c:v>
                </c:pt>
                <c:pt idx="1338">
                  <c:v>3.7066666666666666</c:v>
                </c:pt>
                <c:pt idx="1339">
                  <c:v>3.6</c:v>
                </c:pt>
                <c:pt idx="1340">
                  <c:v>3.7766666666666668</c:v>
                </c:pt>
                <c:pt idx="1341">
                  <c:v>3.5033333333333334</c:v>
                </c:pt>
                <c:pt idx="1342">
                  <c:v>3.5866666666666664</c:v>
                </c:pt>
                <c:pt idx="1343">
                  <c:v>3.5133333333333332</c:v>
                </c:pt>
                <c:pt idx="1344">
                  <c:v>3.5333333333333332</c:v>
                </c:pt>
                <c:pt idx="1345">
                  <c:v>3.5966666666666667</c:v>
                </c:pt>
                <c:pt idx="1346">
                  <c:v>3.5633333333333335</c:v>
                </c:pt>
                <c:pt idx="1347">
                  <c:v>3.47</c:v>
                </c:pt>
                <c:pt idx="1348">
                  <c:v>3.4833333333333334</c:v>
                </c:pt>
                <c:pt idx="1349">
                  <c:v>3.52</c:v>
                </c:pt>
                <c:pt idx="1350">
                  <c:v>3.4233333333333333</c:v>
                </c:pt>
                <c:pt idx="1351">
                  <c:v>3.4533333333333331</c:v>
                </c:pt>
                <c:pt idx="1352">
                  <c:v>3.4866666666666668</c:v>
                </c:pt>
                <c:pt idx="1353">
                  <c:v>3.4266666666666667</c:v>
                </c:pt>
                <c:pt idx="1354">
                  <c:v>3.5966666666666667</c:v>
                </c:pt>
                <c:pt idx="1355">
                  <c:v>3.6066666666666665</c:v>
                </c:pt>
                <c:pt idx="1356">
                  <c:v>3.5666666666666669</c:v>
                </c:pt>
                <c:pt idx="1357">
                  <c:v>3.6466666666666665</c:v>
                </c:pt>
                <c:pt idx="1358">
                  <c:v>3.6733333333333333</c:v>
                </c:pt>
                <c:pt idx="1359">
                  <c:v>3.4733333333333332</c:v>
                </c:pt>
                <c:pt idx="1360">
                  <c:v>3.6733333333333333</c:v>
                </c:pt>
                <c:pt idx="1361">
                  <c:v>3.5566666666666666</c:v>
                </c:pt>
                <c:pt idx="1362">
                  <c:v>3.76</c:v>
                </c:pt>
                <c:pt idx="1363">
                  <c:v>3.6033333333333335</c:v>
                </c:pt>
                <c:pt idx="1364">
                  <c:v>3.66</c:v>
                </c:pt>
                <c:pt idx="1365">
                  <c:v>3.7166666666666668</c:v>
                </c:pt>
                <c:pt idx="1366">
                  <c:v>3.8733333333333335</c:v>
                </c:pt>
                <c:pt idx="1367">
                  <c:v>3.7766666666666668</c:v>
                </c:pt>
                <c:pt idx="1368">
                  <c:v>3.89</c:v>
                </c:pt>
                <c:pt idx="1369">
                  <c:v>3.9966666666666666</c:v>
                </c:pt>
                <c:pt idx="1370">
                  <c:v>4.0533333333333337</c:v>
                </c:pt>
                <c:pt idx="1371">
                  <c:v>3.77</c:v>
                </c:pt>
                <c:pt idx="1372">
                  <c:v>4.37</c:v>
                </c:pt>
                <c:pt idx="1373">
                  <c:v>4.28</c:v>
                </c:pt>
                <c:pt idx="1374">
                  <c:v>4.206666666666667</c:v>
                </c:pt>
                <c:pt idx="1375">
                  <c:v>4.416666666666667</c:v>
                </c:pt>
                <c:pt idx="1376">
                  <c:v>4.416666666666667</c:v>
                </c:pt>
                <c:pt idx="1377">
                  <c:v>4.6033333333333335</c:v>
                </c:pt>
                <c:pt idx="1378">
                  <c:v>4.5933333333333337</c:v>
                </c:pt>
                <c:pt idx="1379">
                  <c:v>4.87</c:v>
                </c:pt>
                <c:pt idx="1380">
                  <c:v>5.0966666666666667</c:v>
                </c:pt>
                <c:pt idx="1381">
                  <c:v>4.8633333333333333</c:v>
                </c:pt>
                <c:pt idx="1382">
                  <c:v>5.34</c:v>
                </c:pt>
                <c:pt idx="1383">
                  <c:v>5.6833333333333336</c:v>
                </c:pt>
                <c:pt idx="1384">
                  <c:v>6.0233333333333334</c:v>
                </c:pt>
                <c:pt idx="1385">
                  <c:v>6.1366666666666667</c:v>
                </c:pt>
                <c:pt idx="1386">
                  <c:v>6.36</c:v>
                </c:pt>
                <c:pt idx="1387">
                  <c:v>6.6366666666666667</c:v>
                </c:pt>
                <c:pt idx="1388">
                  <c:v>6.833333333333333</c:v>
                </c:pt>
                <c:pt idx="1389">
                  <c:v>7.5333333333333332</c:v>
                </c:pt>
                <c:pt idx="1390">
                  <c:v>7.63</c:v>
                </c:pt>
                <c:pt idx="1391">
                  <c:v>7.8933333333333335</c:v>
                </c:pt>
                <c:pt idx="1392">
                  <c:v>8.6166666666666671</c:v>
                </c:pt>
                <c:pt idx="1393">
                  <c:v>8.83</c:v>
                </c:pt>
                <c:pt idx="1394">
                  <c:v>8.92</c:v>
                </c:pt>
                <c:pt idx="1395">
                  <c:v>9.5633333333333326</c:v>
                </c:pt>
                <c:pt idx="1396">
                  <c:v>10.203333333333333</c:v>
                </c:pt>
                <c:pt idx="1397">
                  <c:v>10.68</c:v>
                </c:pt>
                <c:pt idx="1398">
                  <c:v>11.566666666666666</c:v>
                </c:pt>
                <c:pt idx="1399">
                  <c:v>11.86</c:v>
                </c:pt>
                <c:pt idx="1400">
                  <c:v>12.363333333333333</c:v>
                </c:pt>
                <c:pt idx="1401">
                  <c:v>13.396666666666667</c:v>
                </c:pt>
                <c:pt idx="1402">
                  <c:v>13.376666666666667</c:v>
                </c:pt>
                <c:pt idx="1403">
                  <c:v>13.633333333333333</c:v>
                </c:pt>
                <c:pt idx="1404">
                  <c:v>14.393333333333333</c:v>
                </c:pt>
                <c:pt idx="1405">
                  <c:v>15.053333333333333</c:v>
                </c:pt>
                <c:pt idx="1406">
                  <c:v>15.033333333333333</c:v>
                </c:pt>
                <c:pt idx="1407">
                  <c:v>15.706666666666667</c:v>
                </c:pt>
                <c:pt idx="1408">
                  <c:v>15.743333333333334</c:v>
                </c:pt>
                <c:pt idx="1409">
                  <c:v>16.566666666666666</c:v>
                </c:pt>
                <c:pt idx="1410">
                  <c:v>16.396666666666668</c:v>
                </c:pt>
                <c:pt idx="1411">
                  <c:v>16.783333333333335</c:v>
                </c:pt>
                <c:pt idx="1412">
                  <c:v>16.206666666666667</c:v>
                </c:pt>
                <c:pt idx="1413">
                  <c:v>16.670000000000002</c:v>
                </c:pt>
                <c:pt idx="1414">
                  <c:v>16.989999999999998</c:v>
                </c:pt>
                <c:pt idx="1415">
                  <c:v>16.006666666666668</c:v>
                </c:pt>
                <c:pt idx="1416">
                  <c:v>16.466666666666665</c:v>
                </c:pt>
                <c:pt idx="1417">
                  <c:v>16.316666666666666</c:v>
                </c:pt>
                <c:pt idx="1418">
                  <c:v>16.023333333333333</c:v>
                </c:pt>
                <c:pt idx="1419">
                  <c:v>16.036666666666665</c:v>
                </c:pt>
                <c:pt idx="1420">
                  <c:v>15.04</c:v>
                </c:pt>
                <c:pt idx="1421">
                  <c:v>14.576666666666666</c:v>
                </c:pt>
                <c:pt idx="1422">
                  <c:v>13.96</c:v>
                </c:pt>
                <c:pt idx="1423">
                  <c:v>13.466666666666667</c:v>
                </c:pt>
                <c:pt idx="1424">
                  <c:v>13.08</c:v>
                </c:pt>
                <c:pt idx="1425">
                  <c:v>12.496666666666666</c:v>
                </c:pt>
                <c:pt idx="1426">
                  <c:v>11.913333333333334</c:v>
                </c:pt>
                <c:pt idx="1427">
                  <c:v>11.36</c:v>
                </c:pt>
                <c:pt idx="1428">
                  <c:v>11.14</c:v>
                </c:pt>
                <c:pt idx="1429">
                  <c:v>10.256666666666666</c:v>
                </c:pt>
                <c:pt idx="1430">
                  <c:v>9.6933333333333334</c:v>
                </c:pt>
                <c:pt idx="1431">
                  <c:v>8.9833333333333325</c:v>
                </c:pt>
                <c:pt idx="1432">
                  <c:v>8.7233333333333327</c:v>
                </c:pt>
                <c:pt idx="1433">
                  <c:v>8.0933333333333337</c:v>
                </c:pt>
                <c:pt idx="1434">
                  <c:v>7.61</c:v>
                </c:pt>
                <c:pt idx="1435">
                  <c:v>7.04</c:v>
                </c:pt>
                <c:pt idx="1436">
                  <c:v>6.5633333333333335</c:v>
                </c:pt>
                <c:pt idx="1437">
                  <c:v>6.2333333333333334</c:v>
                </c:pt>
                <c:pt idx="1438">
                  <c:v>5.5066666666666668</c:v>
                </c:pt>
                <c:pt idx="1439">
                  <c:v>5.16</c:v>
                </c:pt>
                <c:pt idx="1440">
                  <c:v>4.8</c:v>
                </c:pt>
                <c:pt idx="1441">
                  <c:v>4.5066666666666668</c:v>
                </c:pt>
                <c:pt idx="1442">
                  <c:v>4.4000000000000004</c:v>
                </c:pt>
                <c:pt idx="1443">
                  <c:v>4.0999999999999996</c:v>
                </c:pt>
                <c:pt idx="1444">
                  <c:v>3.8566666666666665</c:v>
                </c:pt>
                <c:pt idx="1445">
                  <c:v>3.8566666666666665</c:v>
                </c:pt>
                <c:pt idx="1446">
                  <c:v>3.3866666666666667</c:v>
                </c:pt>
                <c:pt idx="1447">
                  <c:v>3.43</c:v>
                </c:pt>
                <c:pt idx="1448">
                  <c:v>3.24</c:v>
                </c:pt>
                <c:pt idx="1449">
                  <c:v>3.01</c:v>
                </c:pt>
                <c:pt idx="1450">
                  <c:v>3.0766666666666667</c:v>
                </c:pt>
                <c:pt idx="1451">
                  <c:v>2.9966666666666666</c:v>
                </c:pt>
                <c:pt idx="1452">
                  <c:v>2.9133333333333336</c:v>
                </c:pt>
                <c:pt idx="1453">
                  <c:v>2.7433333333333332</c:v>
                </c:pt>
                <c:pt idx="1454">
                  <c:v>2.8466666666666667</c:v>
                </c:pt>
                <c:pt idx="1455">
                  <c:v>2.75</c:v>
                </c:pt>
                <c:pt idx="1456">
                  <c:v>2.7866666666666666</c:v>
                </c:pt>
                <c:pt idx="1457">
                  <c:v>2.77</c:v>
                </c:pt>
                <c:pt idx="1458">
                  <c:v>2.7033333333333331</c:v>
                </c:pt>
                <c:pt idx="1459">
                  <c:v>2.7733333333333334</c:v>
                </c:pt>
                <c:pt idx="1460">
                  <c:v>2.8233333333333333</c:v>
                </c:pt>
                <c:pt idx="1461">
                  <c:v>2.6833333333333331</c:v>
                </c:pt>
                <c:pt idx="1462">
                  <c:v>2.4233333333333333</c:v>
                </c:pt>
                <c:pt idx="1463">
                  <c:v>2.5266666666666668</c:v>
                </c:pt>
                <c:pt idx="1464">
                  <c:v>2.57</c:v>
                </c:pt>
                <c:pt idx="1465">
                  <c:v>2.6233333333333335</c:v>
                </c:pt>
                <c:pt idx="1466">
                  <c:v>2.4500000000000002</c:v>
                </c:pt>
                <c:pt idx="1467">
                  <c:v>2.59</c:v>
                </c:pt>
                <c:pt idx="1468">
                  <c:v>2.44</c:v>
                </c:pt>
                <c:pt idx="1469">
                  <c:v>2.8466666666666667</c:v>
                </c:pt>
                <c:pt idx="1470">
                  <c:v>2.8133333333333335</c:v>
                </c:pt>
                <c:pt idx="1471">
                  <c:v>2.7166666666666668</c:v>
                </c:pt>
                <c:pt idx="1472">
                  <c:v>2.72</c:v>
                </c:pt>
                <c:pt idx="1473">
                  <c:v>2.6866666666666665</c:v>
                </c:pt>
                <c:pt idx="1474">
                  <c:v>2.83</c:v>
                </c:pt>
                <c:pt idx="1475">
                  <c:v>2.4733333333333332</c:v>
                </c:pt>
                <c:pt idx="1476">
                  <c:v>2.7433333333333332</c:v>
                </c:pt>
                <c:pt idx="1477">
                  <c:v>2.8466666666666667</c:v>
                </c:pt>
                <c:pt idx="1478">
                  <c:v>2.8766666666666665</c:v>
                </c:pt>
                <c:pt idx="1479">
                  <c:v>2.7466666666666666</c:v>
                </c:pt>
                <c:pt idx="1480">
                  <c:v>2.83</c:v>
                </c:pt>
                <c:pt idx="1481">
                  <c:v>2.93</c:v>
                </c:pt>
                <c:pt idx="1482">
                  <c:v>2.9433333333333334</c:v>
                </c:pt>
                <c:pt idx="1483">
                  <c:v>2.87</c:v>
                </c:pt>
                <c:pt idx="1484">
                  <c:v>3.1333333333333333</c:v>
                </c:pt>
                <c:pt idx="1485">
                  <c:v>2.8566666666666665</c:v>
                </c:pt>
                <c:pt idx="1486">
                  <c:v>3.0433333333333334</c:v>
                </c:pt>
                <c:pt idx="1487">
                  <c:v>3.0833333333333335</c:v>
                </c:pt>
                <c:pt idx="1488">
                  <c:v>2.95</c:v>
                </c:pt>
                <c:pt idx="1489">
                  <c:v>3.1533333333333333</c:v>
                </c:pt>
                <c:pt idx="1490">
                  <c:v>3.0066666666666668</c:v>
                </c:pt>
                <c:pt idx="1491">
                  <c:v>3.1433333333333335</c:v>
                </c:pt>
                <c:pt idx="1492">
                  <c:v>3.1833333333333331</c:v>
                </c:pt>
                <c:pt idx="1493">
                  <c:v>2.9966666666666666</c:v>
                </c:pt>
                <c:pt idx="1494">
                  <c:v>3.2366666666666668</c:v>
                </c:pt>
                <c:pt idx="1495">
                  <c:v>2.9166666666666665</c:v>
                </c:pt>
                <c:pt idx="1496">
                  <c:v>3.1433333333333335</c:v>
                </c:pt>
                <c:pt idx="1497">
                  <c:v>2.9133333333333336</c:v>
                </c:pt>
                <c:pt idx="1498">
                  <c:v>3.1333333333333333</c:v>
                </c:pt>
                <c:pt idx="1499">
                  <c:v>3.3333333333333335</c:v>
                </c:pt>
                <c:pt idx="1500">
                  <c:v>3.2</c:v>
                </c:pt>
                <c:pt idx="1501">
                  <c:v>3.18</c:v>
                </c:pt>
                <c:pt idx="1502">
                  <c:v>3.03</c:v>
                </c:pt>
                <c:pt idx="1503">
                  <c:v>2.9966666666666666</c:v>
                </c:pt>
                <c:pt idx="1504">
                  <c:v>2.9966666666666666</c:v>
                </c:pt>
                <c:pt idx="1505">
                  <c:v>3.1533333333333333</c:v>
                </c:pt>
                <c:pt idx="1506">
                  <c:v>3.2133333333333334</c:v>
                </c:pt>
                <c:pt idx="1507">
                  <c:v>2.99</c:v>
                </c:pt>
                <c:pt idx="1508">
                  <c:v>3.1033333333333335</c:v>
                </c:pt>
                <c:pt idx="1509">
                  <c:v>3.0066666666666668</c:v>
                </c:pt>
                <c:pt idx="1510">
                  <c:v>2.88</c:v>
                </c:pt>
                <c:pt idx="1511">
                  <c:v>2.8733333333333335</c:v>
                </c:pt>
                <c:pt idx="1512">
                  <c:v>2.8133333333333335</c:v>
                </c:pt>
                <c:pt idx="1513">
                  <c:v>2.85</c:v>
                </c:pt>
                <c:pt idx="1514">
                  <c:v>2.8066666666666666</c:v>
                </c:pt>
                <c:pt idx="1515">
                  <c:v>2.66</c:v>
                </c:pt>
                <c:pt idx="1516">
                  <c:v>2.6766666666666667</c:v>
                </c:pt>
                <c:pt idx="1517">
                  <c:v>2.5766666666666667</c:v>
                </c:pt>
                <c:pt idx="1518">
                  <c:v>2.5333333333333332</c:v>
                </c:pt>
                <c:pt idx="1519">
                  <c:v>2.46</c:v>
                </c:pt>
                <c:pt idx="1520">
                  <c:v>2.6833333333333331</c:v>
                </c:pt>
                <c:pt idx="1521">
                  <c:v>2.88</c:v>
                </c:pt>
                <c:pt idx="1522">
                  <c:v>2.62</c:v>
                </c:pt>
                <c:pt idx="1523">
                  <c:v>2.7066666666666666</c:v>
                </c:pt>
                <c:pt idx="1524">
                  <c:v>2.4700000000000002</c:v>
                </c:pt>
                <c:pt idx="1525">
                  <c:v>2.3033333333333332</c:v>
                </c:pt>
                <c:pt idx="1526">
                  <c:v>2.4933333333333332</c:v>
                </c:pt>
                <c:pt idx="1527">
                  <c:v>2.4300000000000002</c:v>
                </c:pt>
                <c:pt idx="1528">
                  <c:v>2.4</c:v>
                </c:pt>
                <c:pt idx="1529">
                  <c:v>2.3133333333333335</c:v>
                </c:pt>
                <c:pt idx="1530">
                  <c:v>2.5033333333333334</c:v>
                </c:pt>
                <c:pt idx="1531">
                  <c:v>2.4433333333333334</c:v>
                </c:pt>
                <c:pt idx="1532">
                  <c:v>2.4500000000000002</c:v>
                </c:pt>
                <c:pt idx="1533">
                  <c:v>2.4133333333333336</c:v>
                </c:pt>
                <c:pt idx="1534">
                  <c:v>2.3966666666666665</c:v>
                </c:pt>
                <c:pt idx="1535">
                  <c:v>2.34</c:v>
                </c:pt>
                <c:pt idx="1536">
                  <c:v>2.4266666666666667</c:v>
                </c:pt>
                <c:pt idx="1537">
                  <c:v>2.37</c:v>
                </c:pt>
                <c:pt idx="1538">
                  <c:v>2.4666666666666668</c:v>
                </c:pt>
                <c:pt idx="1539">
                  <c:v>2.31</c:v>
                </c:pt>
                <c:pt idx="1540">
                  <c:v>2.31</c:v>
                </c:pt>
                <c:pt idx="1541">
                  <c:v>2.39</c:v>
                </c:pt>
                <c:pt idx="1542">
                  <c:v>2.29</c:v>
                </c:pt>
                <c:pt idx="1543">
                  <c:v>2.4133333333333336</c:v>
                </c:pt>
                <c:pt idx="1544">
                  <c:v>2.39</c:v>
                </c:pt>
                <c:pt idx="1545">
                  <c:v>2.2133333333333334</c:v>
                </c:pt>
                <c:pt idx="1546">
                  <c:v>2.41</c:v>
                </c:pt>
                <c:pt idx="1547">
                  <c:v>2.4733333333333332</c:v>
                </c:pt>
                <c:pt idx="1548">
                  <c:v>2.3266666666666667</c:v>
                </c:pt>
                <c:pt idx="1549">
                  <c:v>2.2466666666666666</c:v>
                </c:pt>
                <c:pt idx="1550">
                  <c:v>2.35</c:v>
                </c:pt>
                <c:pt idx="1551">
                  <c:v>2.3633333333333333</c:v>
                </c:pt>
                <c:pt idx="1552">
                  <c:v>2.4</c:v>
                </c:pt>
                <c:pt idx="1553">
                  <c:v>2.2833333333333332</c:v>
                </c:pt>
                <c:pt idx="1554">
                  <c:v>2.2566666666666668</c:v>
                </c:pt>
                <c:pt idx="1555">
                  <c:v>2.2433333333333332</c:v>
                </c:pt>
                <c:pt idx="1556">
                  <c:v>2.4333333333333331</c:v>
                </c:pt>
                <c:pt idx="1557">
                  <c:v>2.2966666666666669</c:v>
                </c:pt>
                <c:pt idx="1558">
                  <c:v>2.2766666666666668</c:v>
                </c:pt>
                <c:pt idx="1559">
                  <c:v>2.3133333333333335</c:v>
                </c:pt>
                <c:pt idx="1560">
                  <c:v>2.21</c:v>
                </c:pt>
                <c:pt idx="1561">
                  <c:v>2.4833333333333334</c:v>
                </c:pt>
                <c:pt idx="1562">
                  <c:v>2.4</c:v>
                </c:pt>
                <c:pt idx="1563">
                  <c:v>2.4466666666666668</c:v>
                </c:pt>
                <c:pt idx="1564">
                  <c:v>2.6066666666666665</c:v>
                </c:pt>
                <c:pt idx="1565">
                  <c:v>2.3133333333333335</c:v>
                </c:pt>
                <c:pt idx="1566">
                  <c:v>2.3233333333333333</c:v>
                </c:pt>
                <c:pt idx="1567">
                  <c:v>2.3233333333333333</c:v>
                </c:pt>
                <c:pt idx="1568">
                  <c:v>2.5166666666666666</c:v>
                </c:pt>
                <c:pt idx="1569">
                  <c:v>2.39</c:v>
                </c:pt>
                <c:pt idx="1570">
                  <c:v>2.3633333333333333</c:v>
                </c:pt>
                <c:pt idx="1571">
                  <c:v>2.31</c:v>
                </c:pt>
                <c:pt idx="1572">
                  <c:v>2.3233333333333333</c:v>
                </c:pt>
                <c:pt idx="1573">
                  <c:v>2.4366666666666665</c:v>
                </c:pt>
                <c:pt idx="1574">
                  <c:v>2.3366666666666664</c:v>
                </c:pt>
                <c:pt idx="1575">
                  <c:v>2.3866666666666667</c:v>
                </c:pt>
                <c:pt idx="1576">
                  <c:v>2.3166666666666669</c:v>
                </c:pt>
                <c:pt idx="1577">
                  <c:v>2.4133333333333336</c:v>
                </c:pt>
                <c:pt idx="1578">
                  <c:v>2.4433333333333334</c:v>
                </c:pt>
                <c:pt idx="1579">
                  <c:v>2.3566666666666665</c:v>
                </c:pt>
                <c:pt idx="1580">
                  <c:v>2.3066666666666666</c:v>
                </c:pt>
                <c:pt idx="1581">
                  <c:v>2.4533333333333331</c:v>
                </c:pt>
                <c:pt idx="1582">
                  <c:v>2.35</c:v>
                </c:pt>
                <c:pt idx="1583">
                  <c:v>2.4433333333333334</c:v>
                </c:pt>
                <c:pt idx="1584">
                  <c:v>2.3966666666666665</c:v>
                </c:pt>
                <c:pt idx="1585">
                  <c:v>2.46</c:v>
                </c:pt>
                <c:pt idx="1586">
                  <c:v>2.2733333333333334</c:v>
                </c:pt>
                <c:pt idx="1587">
                  <c:v>2.2966666666666669</c:v>
                </c:pt>
                <c:pt idx="1588">
                  <c:v>2.4233333333333333</c:v>
                </c:pt>
                <c:pt idx="1589">
                  <c:v>2.2666666666666666</c:v>
                </c:pt>
                <c:pt idx="1590">
                  <c:v>2.3333333333333335</c:v>
                </c:pt>
                <c:pt idx="1591">
                  <c:v>2.2733333333333334</c:v>
                </c:pt>
                <c:pt idx="1592">
                  <c:v>2.2966666666666669</c:v>
                </c:pt>
                <c:pt idx="1593">
                  <c:v>2.3199999999999998</c:v>
                </c:pt>
                <c:pt idx="1594">
                  <c:v>2.3033333333333332</c:v>
                </c:pt>
                <c:pt idx="1595">
                  <c:v>2.2766666666666668</c:v>
                </c:pt>
                <c:pt idx="1596">
                  <c:v>2.3199999999999998</c:v>
                </c:pt>
                <c:pt idx="1597">
                  <c:v>2.3466666666666667</c:v>
                </c:pt>
                <c:pt idx="1598">
                  <c:v>2.41</c:v>
                </c:pt>
                <c:pt idx="1599">
                  <c:v>2.4066666666666667</c:v>
                </c:pt>
                <c:pt idx="1600">
                  <c:v>2.3433333333333333</c:v>
                </c:pt>
                <c:pt idx="1601">
                  <c:v>2.4466666666666668</c:v>
                </c:pt>
                <c:pt idx="1602">
                  <c:v>2.3866666666666667</c:v>
                </c:pt>
                <c:pt idx="1603">
                  <c:v>2.2566666666666668</c:v>
                </c:pt>
                <c:pt idx="1604">
                  <c:v>2.3066666666666666</c:v>
                </c:pt>
                <c:pt idx="1605">
                  <c:v>2.4500000000000002</c:v>
                </c:pt>
                <c:pt idx="1606">
                  <c:v>2.3633333333333333</c:v>
                </c:pt>
                <c:pt idx="1607">
                  <c:v>2.4633333333333334</c:v>
                </c:pt>
                <c:pt idx="1608">
                  <c:v>2.5133333333333332</c:v>
                </c:pt>
                <c:pt idx="1609">
                  <c:v>2.3633333333333333</c:v>
                </c:pt>
                <c:pt idx="1610">
                  <c:v>2.5099999999999998</c:v>
                </c:pt>
                <c:pt idx="1611">
                  <c:v>2.48</c:v>
                </c:pt>
                <c:pt idx="1612">
                  <c:v>2.33</c:v>
                </c:pt>
                <c:pt idx="1613">
                  <c:v>2.3833333333333333</c:v>
                </c:pt>
                <c:pt idx="1614">
                  <c:v>2.3766666666666665</c:v>
                </c:pt>
                <c:pt idx="1615">
                  <c:v>2.5766666666666667</c:v>
                </c:pt>
                <c:pt idx="1616">
                  <c:v>2.58</c:v>
                </c:pt>
                <c:pt idx="1617">
                  <c:v>2.42</c:v>
                </c:pt>
                <c:pt idx="1618">
                  <c:v>2.33</c:v>
                </c:pt>
                <c:pt idx="1619">
                  <c:v>2.3833333333333333</c:v>
                </c:pt>
                <c:pt idx="1620">
                  <c:v>2.3233333333333333</c:v>
                </c:pt>
                <c:pt idx="1621">
                  <c:v>2.4666666666666668</c:v>
                </c:pt>
                <c:pt idx="1622">
                  <c:v>2.37</c:v>
                </c:pt>
                <c:pt idx="1623">
                  <c:v>2.5233333333333334</c:v>
                </c:pt>
                <c:pt idx="1624">
                  <c:v>2.4166666666666665</c:v>
                </c:pt>
                <c:pt idx="1625">
                  <c:v>2.2366666666666668</c:v>
                </c:pt>
                <c:pt idx="1626">
                  <c:v>2.2433333333333332</c:v>
                </c:pt>
                <c:pt idx="1627">
                  <c:v>2.3866666666666667</c:v>
                </c:pt>
                <c:pt idx="1628">
                  <c:v>2.5333333333333332</c:v>
                </c:pt>
                <c:pt idx="1629">
                  <c:v>2.4233333333333333</c:v>
                </c:pt>
                <c:pt idx="1630">
                  <c:v>2.3066666666666666</c:v>
                </c:pt>
                <c:pt idx="1631">
                  <c:v>2.2566666666666668</c:v>
                </c:pt>
                <c:pt idx="1632">
                  <c:v>2.4566666666666666</c:v>
                </c:pt>
                <c:pt idx="1633">
                  <c:v>2.4166666666666665</c:v>
                </c:pt>
                <c:pt idx="1634">
                  <c:v>2.4</c:v>
                </c:pt>
                <c:pt idx="1635">
                  <c:v>2.36</c:v>
                </c:pt>
                <c:pt idx="1636">
                  <c:v>2.2633333333333332</c:v>
                </c:pt>
                <c:pt idx="1637">
                  <c:v>2.3466666666666667</c:v>
                </c:pt>
                <c:pt idx="1638">
                  <c:v>2.3199999999999998</c:v>
                </c:pt>
                <c:pt idx="1639">
                  <c:v>2.3966666666666665</c:v>
                </c:pt>
                <c:pt idx="1640">
                  <c:v>2.2000000000000002</c:v>
                </c:pt>
                <c:pt idx="1641">
                  <c:v>2.3966666666666665</c:v>
                </c:pt>
                <c:pt idx="1642">
                  <c:v>2.4666666666666668</c:v>
                </c:pt>
                <c:pt idx="1643">
                  <c:v>2.38</c:v>
                </c:pt>
                <c:pt idx="1644">
                  <c:v>2.1866666666666665</c:v>
                </c:pt>
                <c:pt idx="1645">
                  <c:v>2.35</c:v>
                </c:pt>
                <c:pt idx="1646">
                  <c:v>2.2733333333333334</c:v>
                </c:pt>
                <c:pt idx="1647">
                  <c:v>2.2666666666666666</c:v>
                </c:pt>
                <c:pt idx="1648">
                  <c:v>2.2666666666666666</c:v>
                </c:pt>
                <c:pt idx="1649">
                  <c:v>2.2999999999999998</c:v>
                </c:pt>
                <c:pt idx="1650">
                  <c:v>2.2233333333333332</c:v>
                </c:pt>
                <c:pt idx="1651">
                  <c:v>2.0966666666666667</c:v>
                </c:pt>
                <c:pt idx="1652">
                  <c:v>2.1866666666666665</c:v>
                </c:pt>
                <c:pt idx="1653">
                  <c:v>2.2866666666666666</c:v>
                </c:pt>
                <c:pt idx="1654">
                  <c:v>2.1233333333333335</c:v>
                </c:pt>
                <c:pt idx="1655">
                  <c:v>2.2266666666666666</c:v>
                </c:pt>
                <c:pt idx="1656">
                  <c:v>2.14</c:v>
                </c:pt>
                <c:pt idx="1657">
                  <c:v>2.2000000000000002</c:v>
                </c:pt>
                <c:pt idx="1658">
                  <c:v>2.1966666666666668</c:v>
                </c:pt>
                <c:pt idx="1659">
                  <c:v>2.2266666666666666</c:v>
                </c:pt>
                <c:pt idx="1660">
                  <c:v>2.1566666666666667</c:v>
                </c:pt>
                <c:pt idx="1661">
                  <c:v>2.2166666666666668</c:v>
                </c:pt>
                <c:pt idx="1662">
                  <c:v>2.1766666666666667</c:v>
                </c:pt>
                <c:pt idx="1663">
                  <c:v>2.1133333333333333</c:v>
                </c:pt>
                <c:pt idx="1664">
                  <c:v>2.2366666666666668</c:v>
                </c:pt>
                <c:pt idx="1665">
                  <c:v>2.2466666666666666</c:v>
                </c:pt>
                <c:pt idx="1666">
                  <c:v>2.1066666666666665</c:v>
                </c:pt>
                <c:pt idx="1667">
                  <c:v>2.2200000000000002</c:v>
                </c:pt>
                <c:pt idx="1668">
                  <c:v>2.0733333333333333</c:v>
                </c:pt>
                <c:pt idx="1669">
                  <c:v>2.1133333333333333</c:v>
                </c:pt>
                <c:pt idx="1670">
                  <c:v>2.15</c:v>
                </c:pt>
                <c:pt idx="1671">
                  <c:v>2.2166666666666668</c:v>
                </c:pt>
                <c:pt idx="1672">
                  <c:v>2.1333333333333333</c:v>
                </c:pt>
                <c:pt idx="1673">
                  <c:v>2.3366666666666664</c:v>
                </c:pt>
                <c:pt idx="1674">
                  <c:v>2.2033333333333331</c:v>
                </c:pt>
                <c:pt idx="1675">
                  <c:v>2.1133333333333333</c:v>
                </c:pt>
                <c:pt idx="1676">
                  <c:v>2.0666666666666669</c:v>
                </c:pt>
                <c:pt idx="1677">
                  <c:v>2.0666666666666669</c:v>
                </c:pt>
                <c:pt idx="1678">
                  <c:v>2.08</c:v>
                </c:pt>
                <c:pt idx="1679">
                  <c:v>2.0766666666666667</c:v>
                </c:pt>
                <c:pt idx="1680">
                  <c:v>2.1366666666666667</c:v>
                </c:pt>
                <c:pt idx="1681">
                  <c:v>2.0466666666666669</c:v>
                </c:pt>
                <c:pt idx="1682">
                  <c:v>2.1133333333333333</c:v>
                </c:pt>
                <c:pt idx="1683">
                  <c:v>2.2133333333333334</c:v>
                </c:pt>
                <c:pt idx="1684">
                  <c:v>2.17</c:v>
                </c:pt>
                <c:pt idx="1685">
                  <c:v>2.0499999999999998</c:v>
                </c:pt>
                <c:pt idx="1686">
                  <c:v>2.1166666666666667</c:v>
                </c:pt>
                <c:pt idx="1687">
                  <c:v>2.09</c:v>
                </c:pt>
                <c:pt idx="1688">
                  <c:v>2.1466666666666665</c:v>
                </c:pt>
                <c:pt idx="1689">
                  <c:v>2.0033333333333334</c:v>
                </c:pt>
                <c:pt idx="1690">
                  <c:v>1.9266666666666667</c:v>
                </c:pt>
                <c:pt idx="1691">
                  <c:v>2.08</c:v>
                </c:pt>
                <c:pt idx="1692">
                  <c:v>2.0566666666666666</c:v>
                </c:pt>
                <c:pt idx="1693">
                  <c:v>2.0733333333333333</c:v>
                </c:pt>
                <c:pt idx="1694">
                  <c:v>2.0133333333333332</c:v>
                </c:pt>
                <c:pt idx="1695">
                  <c:v>2.0066666666666668</c:v>
                </c:pt>
                <c:pt idx="1696">
                  <c:v>2.1033333333333335</c:v>
                </c:pt>
                <c:pt idx="1697">
                  <c:v>1.9933333333333334</c:v>
                </c:pt>
                <c:pt idx="1698">
                  <c:v>2.1433333333333335</c:v>
                </c:pt>
                <c:pt idx="1699">
                  <c:v>1.9566666666666668</c:v>
                </c:pt>
                <c:pt idx="1700">
                  <c:v>1.8733333333333333</c:v>
                </c:pt>
                <c:pt idx="1701">
                  <c:v>2.2266666666666666</c:v>
                </c:pt>
                <c:pt idx="1702">
                  <c:v>2.04</c:v>
                </c:pt>
                <c:pt idx="1703">
                  <c:v>2.1833333333333331</c:v>
                </c:pt>
                <c:pt idx="1704">
                  <c:v>1.9766666666666666</c:v>
                </c:pt>
                <c:pt idx="1705">
                  <c:v>2.0933333333333333</c:v>
                </c:pt>
                <c:pt idx="1706">
                  <c:v>2.09</c:v>
                </c:pt>
                <c:pt idx="1707">
                  <c:v>2.1466666666666665</c:v>
                </c:pt>
                <c:pt idx="1708">
                  <c:v>2.12</c:v>
                </c:pt>
                <c:pt idx="1709">
                  <c:v>2.0533333333333332</c:v>
                </c:pt>
                <c:pt idx="1710">
                  <c:v>2.1</c:v>
                </c:pt>
                <c:pt idx="1711">
                  <c:v>2.2000000000000002</c:v>
                </c:pt>
                <c:pt idx="1712">
                  <c:v>2.0533333333333332</c:v>
                </c:pt>
                <c:pt idx="1713">
                  <c:v>2.19</c:v>
                </c:pt>
                <c:pt idx="1714">
                  <c:v>2.0666666666666669</c:v>
                </c:pt>
                <c:pt idx="1715">
                  <c:v>2.2266666666666666</c:v>
                </c:pt>
                <c:pt idx="1716">
                  <c:v>2.3333333333333335</c:v>
                </c:pt>
                <c:pt idx="1717">
                  <c:v>2.27</c:v>
                </c:pt>
                <c:pt idx="1718">
                  <c:v>2.27</c:v>
                </c:pt>
                <c:pt idx="1719">
                  <c:v>2.2400000000000002</c:v>
                </c:pt>
                <c:pt idx="1720">
                  <c:v>2.3466666666666667</c:v>
                </c:pt>
                <c:pt idx="1721">
                  <c:v>2.1266666666666665</c:v>
                </c:pt>
                <c:pt idx="1722">
                  <c:v>2.3466666666666667</c:v>
                </c:pt>
                <c:pt idx="1723">
                  <c:v>2.2466666666666666</c:v>
                </c:pt>
                <c:pt idx="1724">
                  <c:v>2.4500000000000002</c:v>
                </c:pt>
                <c:pt idx="1725">
                  <c:v>2.4233333333333333</c:v>
                </c:pt>
                <c:pt idx="1726">
                  <c:v>2.46</c:v>
                </c:pt>
                <c:pt idx="1727">
                  <c:v>2.31</c:v>
                </c:pt>
                <c:pt idx="1728">
                  <c:v>2.5766666666666667</c:v>
                </c:pt>
                <c:pt idx="1729">
                  <c:v>2.5466666666666669</c:v>
                </c:pt>
                <c:pt idx="1730">
                  <c:v>2.38</c:v>
                </c:pt>
                <c:pt idx="1731">
                  <c:v>2.3833333333333333</c:v>
                </c:pt>
                <c:pt idx="1732">
                  <c:v>2.4833333333333334</c:v>
                </c:pt>
                <c:pt idx="1733">
                  <c:v>2.3833333333333333</c:v>
                </c:pt>
                <c:pt idx="1734">
                  <c:v>2.4500000000000002</c:v>
                </c:pt>
                <c:pt idx="1735">
                  <c:v>2.62</c:v>
                </c:pt>
                <c:pt idx="1736">
                  <c:v>2.5333333333333332</c:v>
                </c:pt>
                <c:pt idx="1737">
                  <c:v>2.2400000000000002</c:v>
                </c:pt>
                <c:pt idx="1738">
                  <c:v>2.4333333333333331</c:v>
                </c:pt>
                <c:pt idx="1739">
                  <c:v>2.5166666666666666</c:v>
                </c:pt>
                <c:pt idx="1740">
                  <c:v>2.4666666666666668</c:v>
                </c:pt>
                <c:pt idx="1741">
                  <c:v>2.66</c:v>
                </c:pt>
                <c:pt idx="1742">
                  <c:v>2.5433333333333334</c:v>
                </c:pt>
                <c:pt idx="1743">
                  <c:v>2.4266666666666667</c:v>
                </c:pt>
                <c:pt idx="1744">
                  <c:v>2.4633333333333334</c:v>
                </c:pt>
                <c:pt idx="1745">
                  <c:v>2.5433333333333334</c:v>
                </c:pt>
                <c:pt idx="1746">
                  <c:v>2.54</c:v>
                </c:pt>
                <c:pt idx="1747">
                  <c:v>2.2933333333333334</c:v>
                </c:pt>
                <c:pt idx="1748">
                  <c:v>2.2599999999999998</c:v>
                </c:pt>
                <c:pt idx="1749">
                  <c:v>2.3566666666666665</c:v>
                </c:pt>
                <c:pt idx="1750">
                  <c:v>2.2799999999999998</c:v>
                </c:pt>
                <c:pt idx="1751">
                  <c:v>2.4266666666666667</c:v>
                </c:pt>
                <c:pt idx="1752">
                  <c:v>2.46</c:v>
                </c:pt>
                <c:pt idx="1753">
                  <c:v>2.34</c:v>
                </c:pt>
                <c:pt idx="1754">
                  <c:v>2.2433333333333332</c:v>
                </c:pt>
                <c:pt idx="1755">
                  <c:v>2.2866666666666666</c:v>
                </c:pt>
                <c:pt idx="1756">
                  <c:v>2.2266666666666666</c:v>
                </c:pt>
                <c:pt idx="1757">
                  <c:v>2.1766666666666667</c:v>
                </c:pt>
                <c:pt idx="1758">
                  <c:v>2.0866666666666664</c:v>
                </c:pt>
                <c:pt idx="1759">
                  <c:v>2.2799999999999998</c:v>
                </c:pt>
                <c:pt idx="1760">
                  <c:v>2.2433333333333332</c:v>
                </c:pt>
                <c:pt idx="1761">
                  <c:v>2.2333333333333334</c:v>
                </c:pt>
                <c:pt idx="1762">
                  <c:v>2.3966666666666665</c:v>
                </c:pt>
                <c:pt idx="1763">
                  <c:v>1.9166666666666667</c:v>
                </c:pt>
                <c:pt idx="1764">
                  <c:v>2.0866666666666664</c:v>
                </c:pt>
                <c:pt idx="1765">
                  <c:v>2.11</c:v>
                </c:pt>
                <c:pt idx="1766">
                  <c:v>2.1433333333333335</c:v>
                </c:pt>
                <c:pt idx="1767">
                  <c:v>2.0166666666666666</c:v>
                </c:pt>
                <c:pt idx="1768">
                  <c:v>2.0666666666666669</c:v>
                </c:pt>
                <c:pt idx="1769">
                  <c:v>2.14</c:v>
                </c:pt>
                <c:pt idx="1770">
                  <c:v>2.0866666666666664</c:v>
                </c:pt>
                <c:pt idx="1771">
                  <c:v>1.9833333333333334</c:v>
                </c:pt>
                <c:pt idx="1772">
                  <c:v>1.9766666666666666</c:v>
                </c:pt>
                <c:pt idx="1773">
                  <c:v>1.9966666666666666</c:v>
                </c:pt>
                <c:pt idx="1774">
                  <c:v>1.9966666666666666</c:v>
                </c:pt>
                <c:pt idx="1775">
                  <c:v>1.9866666666666666</c:v>
                </c:pt>
                <c:pt idx="1776">
                  <c:v>1.9233333333333333</c:v>
                </c:pt>
                <c:pt idx="1777">
                  <c:v>1.81</c:v>
                </c:pt>
                <c:pt idx="1778">
                  <c:v>1.81</c:v>
                </c:pt>
                <c:pt idx="1779">
                  <c:v>2.0233333333333334</c:v>
                </c:pt>
                <c:pt idx="1780">
                  <c:v>1.8033333333333332</c:v>
                </c:pt>
                <c:pt idx="1781">
                  <c:v>1.9233333333333333</c:v>
                </c:pt>
                <c:pt idx="1782">
                  <c:v>1.8466666666666667</c:v>
                </c:pt>
                <c:pt idx="1783">
                  <c:v>1.8166666666666667</c:v>
                </c:pt>
                <c:pt idx="1784">
                  <c:v>1.8433333333333333</c:v>
                </c:pt>
                <c:pt idx="1785">
                  <c:v>1.8633333333333333</c:v>
                </c:pt>
                <c:pt idx="1786">
                  <c:v>1.9333333333333333</c:v>
                </c:pt>
                <c:pt idx="1787">
                  <c:v>1.8733333333333333</c:v>
                </c:pt>
                <c:pt idx="1788">
                  <c:v>1.8666666666666667</c:v>
                </c:pt>
                <c:pt idx="1789">
                  <c:v>1.6966666666666668</c:v>
                </c:pt>
                <c:pt idx="1790">
                  <c:v>1.8633333333333333</c:v>
                </c:pt>
                <c:pt idx="1791">
                  <c:v>1.7733333333333334</c:v>
                </c:pt>
                <c:pt idx="1792">
                  <c:v>1.7566666666666666</c:v>
                </c:pt>
                <c:pt idx="1793">
                  <c:v>1.8433333333333333</c:v>
                </c:pt>
                <c:pt idx="1794">
                  <c:v>1.8766666666666667</c:v>
                </c:pt>
                <c:pt idx="1795">
                  <c:v>1.7933333333333332</c:v>
                </c:pt>
                <c:pt idx="1796">
                  <c:v>1.8833333333333333</c:v>
                </c:pt>
                <c:pt idx="1797">
                  <c:v>1.68</c:v>
                </c:pt>
                <c:pt idx="1798">
                  <c:v>1.77</c:v>
                </c:pt>
                <c:pt idx="1799">
                  <c:v>1.8833333333333333</c:v>
                </c:pt>
                <c:pt idx="1800">
                  <c:v>1.8033333333333332</c:v>
                </c:pt>
                <c:pt idx="1801">
                  <c:v>1.7366666666666666</c:v>
                </c:pt>
                <c:pt idx="1802">
                  <c:v>1.7533333333333334</c:v>
                </c:pt>
                <c:pt idx="1803">
                  <c:v>1.8533333333333333</c:v>
                </c:pt>
                <c:pt idx="1804">
                  <c:v>1.77</c:v>
                </c:pt>
                <c:pt idx="1805">
                  <c:v>1.9266666666666667</c:v>
                </c:pt>
                <c:pt idx="1806">
                  <c:v>1.6033333333333333</c:v>
                </c:pt>
                <c:pt idx="1807">
                  <c:v>1.6866666666666668</c:v>
                </c:pt>
                <c:pt idx="1808">
                  <c:v>1.6666666666666667</c:v>
                </c:pt>
                <c:pt idx="1809">
                  <c:v>1.9533333333333334</c:v>
                </c:pt>
                <c:pt idx="1810">
                  <c:v>1.8166666666666667</c:v>
                </c:pt>
                <c:pt idx="1811">
                  <c:v>1.7466666666666666</c:v>
                </c:pt>
                <c:pt idx="1812">
                  <c:v>1.82</c:v>
                </c:pt>
                <c:pt idx="1813">
                  <c:v>1.7033333333333334</c:v>
                </c:pt>
                <c:pt idx="1814">
                  <c:v>1.7833333333333334</c:v>
                </c:pt>
                <c:pt idx="1815">
                  <c:v>1.8266666666666667</c:v>
                </c:pt>
                <c:pt idx="1816">
                  <c:v>1.7366666666666666</c:v>
                </c:pt>
                <c:pt idx="1817">
                  <c:v>1.79</c:v>
                </c:pt>
                <c:pt idx="1818">
                  <c:v>1.7933333333333332</c:v>
                </c:pt>
                <c:pt idx="1819">
                  <c:v>1.6733333333333333</c:v>
                </c:pt>
                <c:pt idx="1820">
                  <c:v>1.7033333333333334</c:v>
                </c:pt>
                <c:pt idx="1821">
                  <c:v>1.6366666666666667</c:v>
                </c:pt>
                <c:pt idx="1822">
                  <c:v>1.81</c:v>
                </c:pt>
                <c:pt idx="1823">
                  <c:v>1.7966666666666666</c:v>
                </c:pt>
                <c:pt idx="1824">
                  <c:v>1.8466666666666667</c:v>
                </c:pt>
                <c:pt idx="1825">
                  <c:v>1.69</c:v>
                </c:pt>
                <c:pt idx="1826">
                  <c:v>1.7366666666666666</c:v>
                </c:pt>
                <c:pt idx="1827">
                  <c:v>1.7633333333333334</c:v>
                </c:pt>
                <c:pt idx="1828">
                  <c:v>1.7733333333333334</c:v>
                </c:pt>
                <c:pt idx="1829">
                  <c:v>1.71</c:v>
                </c:pt>
                <c:pt idx="1830">
                  <c:v>1.77</c:v>
                </c:pt>
                <c:pt idx="1831">
                  <c:v>1.6233333333333333</c:v>
                </c:pt>
                <c:pt idx="1832">
                  <c:v>1.7533333333333334</c:v>
                </c:pt>
                <c:pt idx="1833">
                  <c:v>1.8066666666666666</c:v>
                </c:pt>
                <c:pt idx="1834">
                  <c:v>1.84</c:v>
                </c:pt>
                <c:pt idx="1835">
                  <c:v>1.7866666666666666</c:v>
                </c:pt>
                <c:pt idx="1836">
                  <c:v>1.6666666666666667</c:v>
                </c:pt>
                <c:pt idx="1837">
                  <c:v>1.6433333333333333</c:v>
                </c:pt>
                <c:pt idx="1838">
                  <c:v>1.84</c:v>
                </c:pt>
                <c:pt idx="1839">
                  <c:v>1.6033333333333333</c:v>
                </c:pt>
                <c:pt idx="1840">
                  <c:v>1.75</c:v>
                </c:pt>
                <c:pt idx="1841">
                  <c:v>1.6633333333333333</c:v>
                </c:pt>
                <c:pt idx="1842">
                  <c:v>1.6533333333333333</c:v>
                </c:pt>
                <c:pt idx="1843">
                  <c:v>1.77</c:v>
                </c:pt>
                <c:pt idx="1844">
                  <c:v>1.6366666666666667</c:v>
                </c:pt>
                <c:pt idx="1845">
                  <c:v>1.7366666666666666</c:v>
                </c:pt>
                <c:pt idx="1846">
                  <c:v>1.8266666666666667</c:v>
                </c:pt>
                <c:pt idx="1847">
                  <c:v>1.65</c:v>
                </c:pt>
                <c:pt idx="1848">
                  <c:v>1.6766666666666667</c:v>
                </c:pt>
                <c:pt idx="1849">
                  <c:v>1.8166666666666667</c:v>
                </c:pt>
                <c:pt idx="1850">
                  <c:v>1.8433333333333333</c:v>
                </c:pt>
                <c:pt idx="1851">
                  <c:v>1.84</c:v>
                </c:pt>
                <c:pt idx="1852">
                  <c:v>1.7433333333333334</c:v>
                </c:pt>
                <c:pt idx="1853">
                  <c:v>1.7433333333333334</c:v>
                </c:pt>
                <c:pt idx="1854">
                  <c:v>1.7833333333333334</c:v>
                </c:pt>
                <c:pt idx="1855">
                  <c:v>1.7466666666666666</c:v>
                </c:pt>
                <c:pt idx="1856">
                  <c:v>1.8233333333333333</c:v>
                </c:pt>
                <c:pt idx="1857">
                  <c:v>1.7433333333333334</c:v>
                </c:pt>
                <c:pt idx="1858">
                  <c:v>1.8333333333333333</c:v>
                </c:pt>
                <c:pt idx="1859">
                  <c:v>1.8333333333333333</c:v>
                </c:pt>
                <c:pt idx="1860">
                  <c:v>1.7233333333333334</c:v>
                </c:pt>
                <c:pt idx="1861">
                  <c:v>1.84</c:v>
                </c:pt>
                <c:pt idx="1862">
                  <c:v>1.69</c:v>
                </c:pt>
                <c:pt idx="1863">
                  <c:v>1.7833333333333334</c:v>
                </c:pt>
                <c:pt idx="1864">
                  <c:v>1.7366666666666666</c:v>
                </c:pt>
                <c:pt idx="1865">
                  <c:v>1.7266666666666666</c:v>
                </c:pt>
                <c:pt idx="1866">
                  <c:v>1.6633333333333333</c:v>
                </c:pt>
                <c:pt idx="1867">
                  <c:v>1.7233333333333334</c:v>
                </c:pt>
                <c:pt idx="1868">
                  <c:v>1.6866666666666668</c:v>
                </c:pt>
                <c:pt idx="1869">
                  <c:v>1.7833333333333334</c:v>
                </c:pt>
                <c:pt idx="1870">
                  <c:v>1.8733333333333333</c:v>
                </c:pt>
                <c:pt idx="1871">
                  <c:v>1.7233333333333334</c:v>
                </c:pt>
                <c:pt idx="1872">
                  <c:v>1.7133333333333334</c:v>
                </c:pt>
                <c:pt idx="1873">
                  <c:v>1.5933333333333333</c:v>
                </c:pt>
                <c:pt idx="1874">
                  <c:v>1.7333333333333334</c:v>
                </c:pt>
                <c:pt idx="1875">
                  <c:v>1.83</c:v>
                </c:pt>
                <c:pt idx="1876">
                  <c:v>1.7466666666666666</c:v>
                </c:pt>
                <c:pt idx="1877">
                  <c:v>1.75</c:v>
                </c:pt>
                <c:pt idx="1878">
                  <c:v>1.7833333333333334</c:v>
                </c:pt>
                <c:pt idx="1879">
                  <c:v>1.7266666666666666</c:v>
                </c:pt>
                <c:pt idx="1880">
                  <c:v>1.6933333333333334</c:v>
                </c:pt>
                <c:pt idx="1881">
                  <c:v>1.6566666666666667</c:v>
                </c:pt>
                <c:pt idx="1882">
                  <c:v>1.6833333333333333</c:v>
                </c:pt>
                <c:pt idx="1883">
                  <c:v>1.72</c:v>
                </c:pt>
                <c:pt idx="1884">
                  <c:v>1.65</c:v>
                </c:pt>
                <c:pt idx="1885">
                  <c:v>1.58</c:v>
                </c:pt>
                <c:pt idx="1886">
                  <c:v>1.81</c:v>
                </c:pt>
                <c:pt idx="1887">
                  <c:v>1.68</c:v>
                </c:pt>
                <c:pt idx="1888">
                  <c:v>1.67</c:v>
                </c:pt>
                <c:pt idx="1889">
                  <c:v>1.6366666666666667</c:v>
                </c:pt>
                <c:pt idx="1890">
                  <c:v>1.7166666666666666</c:v>
                </c:pt>
                <c:pt idx="1891">
                  <c:v>1.56</c:v>
                </c:pt>
                <c:pt idx="1892">
                  <c:v>1.6033333333333333</c:v>
                </c:pt>
                <c:pt idx="1893">
                  <c:v>1.7166666666666666</c:v>
                </c:pt>
                <c:pt idx="1894">
                  <c:v>1.6333333333333333</c:v>
                </c:pt>
                <c:pt idx="1895">
                  <c:v>1.65</c:v>
                </c:pt>
                <c:pt idx="1896">
                  <c:v>1.68</c:v>
                </c:pt>
                <c:pt idx="1897">
                  <c:v>1.63</c:v>
                </c:pt>
                <c:pt idx="1898">
                  <c:v>1.74</c:v>
                </c:pt>
                <c:pt idx="1899">
                  <c:v>1.6166666666666667</c:v>
                </c:pt>
                <c:pt idx="1900">
                  <c:v>1.4933333333333334</c:v>
                </c:pt>
                <c:pt idx="1901">
                  <c:v>1.6133333333333333</c:v>
                </c:pt>
                <c:pt idx="1902">
                  <c:v>1.5866666666666667</c:v>
                </c:pt>
                <c:pt idx="1903">
                  <c:v>1.6133333333333333</c:v>
                </c:pt>
                <c:pt idx="1904">
                  <c:v>1.5566666666666666</c:v>
                </c:pt>
                <c:pt idx="1905">
                  <c:v>1.5366666666666666</c:v>
                </c:pt>
                <c:pt idx="1906">
                  <c:v>1.63</c:v>
                </c:pt>
                <c:pt idx="1907">
                  <c:v>1.5866666666666667</c:v>
                </c:pt>
                <c:pt idx="1908">
                  <c:v>1.66</c:v>
                </c:pt>
                <c:pt idx="1909">
                  <c:v>1.5433333333333332</c:v>
                </c:pt>
                <c:pt idx="1910">
                  <c:v>1.55</c:v>
                </c:pt>
                <c:pt idx="1911">
                  <c:v>1.6066666666666667</c:v>
                </c:pt>
                <c:pt idx="1912">
                  <c:v>1.5866666666666667</c:v>
                </c:pt>
                <c:pt idx="1913">
                  <c:v>1.46</c:v>
                </c:pt>
                <c:pt idx="1914">
                  <c:v>1.5333333333333334</c:v>
                </c:pt>
                <c:pt idx="1915">
                  <c:v>1.7433333333333334</c:v>
                </c:pt>
                <c:pt idx="1916">
                  <c:v>1.6266666666666667</c:v>
                </c:pt>
                <c:pt idx="1917">
                  <c:v>1.7666666666666666</c:v>
                </c:pt>
                <c:pt idx="1918">
                  <c:v>1.57</c:v>
                </c:pt>
                <c:pt idx="1919">
                  <c:v>1.6266666666666667</c:v>
                </c:pt>
                <c:pt idx="1920">
                  <c:v>1.7166666666666666</c:v>
                </c:pt>
                <c:pt idx="1921">
                  <c:v>1.3866666666666667</c:v>
                </c:pt>
                <c:pt idx="1922">
                  <c:v>1.4866666666666666</c:v>
                </c:pt>
                <c:pt idx="1923">
                  <c:v>1.7</c:v>
                </c:pt>
                <c:pt idx="1924">
                  <c:v>1.5566666666666666</c:v>
                </c:pt>
                <c:pt idx="1925">
                  <c:v>1.78</c:v>
                </c:pt>
                <c:pt idx="1926">
                  <c:v>1.6733333333333333</c:v>
                </c:pt>
                <c:pt idx="1927">
                  <c:v>1.5133333333333334</c:v>
                </c:pt>
                <c:pt idx="1928">
                  <c:v>1.4533333333333334</c:v>
                </c:pt>
                <c:pt idx="1929">
                  <c:v>1.57</c:v>
                </c:pt>
                <c:pt idx="1930">
                  <c:v>1.5133333333333334</c:v>
                </c:pt>
                <c:pt idx="1931">
                  <c:v>1.4633333333333334</c:v>
                </c:pt>
                <c:pt idx="1932">
                  <c:v>1.6733333333333333</c:v>
                </c:pt>
                <c:pt idx="1933">
                  <c:v>1.6133333333333333</c:v>
                </c:pt>
                <c:pt idx="1934">
                  <c:v>1.4966666666666666</c:v>
                </c:pt>
                <c:pt idx="1935">
                  <c:v>1.4833333333333334</c:v>
                </c:pt>
                <c:pt idx="1936">
                  <c:v>1.56</c:v>
                </c:pt>
                <c:pt idx="1937">
                  <c:v>1.4766666666666666</c:v>
                </c:pt>
                <c:pt idx="1938">
                  <c:v>1.5633333333333332</c:v>
                </c:pt>
                <c:pt idx="1939">
                  <c:v>1.4866666666666666</c:v>
                </c:pt>
                <c:pt idx="1940">
                  <c:v>1.65</c:v>
                </c:pt>
                <c:pt idx="1941">
                  <c:v>1.5466666666666666</c:v>
                </c:pt>
                <c:pt idx="1942">
                  <c:v>1.4466666666666668</c:v>
                </c:pt>
                <c:pt idx="1943">
                  <c:v>1.5566666666666666</c:v>
                </c:pt>
                <c:pt idx="1944">
                  <c:v>1.5366666666666666</c:v>
                </c:pt>
                <c:pt idx="1945">
                  <c:v>1.4266666666666667</c:v>
                </c:pt>
                <c:pt idx="1946">
                  <c:v>1.6633333333333333</c:v>
                </c:pt>
                <c:pt idx="1947">
                  <c:v>1.5</c:v>
                </c:pt>
                <c:pt idx="1948">
                  <c:v>1.5866666666666667</c:v>
                </c:pt>
                <c:pt idx="1949">
                  <c:v>1.6633333333333333</c:v>
                </c:pt>
                <c:pt idx="1950">
                  <c:v>1.61</c:v>
                </c:pt>
                <c:pt idx="1951">
                  <c:v>1.4933333333333334</c:v>
                </c:pt>
                <c:pt idx="1952">
                  <c:v>1.36</c:v>
                </c:pt>
                <c:pt idx="1953">
                  <c:v>1.53</c:v>
                </c:pt>
                <c:pt idx="1954">
                  <c:v>1.58</c:v>
                </c:pt>
                <c:pt idx="1955">
                  <c:v>1.54</c:v>
                </c:pt>
                <c:pt idx="1956">
                  <c:v>1.5366666666666666</c:v>
                </c:pt>
                <c:pt idx="1957">
                  <c:v>1.5033333333333334</c:v>
                </c:pt>
                <c:pt idx="1958">
                  <c:v>1.49</c:v>
                </c:pt>
                <c:pt idx="1959">
                  <c:v>1.57</c:v>
                </c:pt>
                <c:pt idx="1960">
                  <c:v>1.61</c:v>
                </c:pt>
                <c:pt idx="1961">
                  <c:v>1.53</c:v>
                </c:pt>
                <c:pt idx="1962">
                  <c:v>1.5633333333333332</c:v>
                </c:pt>
                <c:pt idx="1963">
                  <c:v>1.5433333333333332</c:v>
                </c:pt>
                <c:pt idx="1964">
                  <c:v>1.5366666666666666</c:v>
                </c:pt>
                <c:pt idx="1965">
                  <c:v>1.5733333333333333</c:v>
                </c:pt>
                <c:pt idx="1966">
                  <c:v>1.6</c:v>
                </c:pt>
                <c:pt idx="1967">
                  <c:v>1.52</c:v>
                </c:pt>
                <c:pt idx="1968">
                  <c:v>1.4966666666666666</c:v>
                </c:pt>
                <c:pt idx="1969">
                  <c:v>1.4266666666666667</c:v>
                </c:pt>
                <c:pt idx="1970">
                  <c:v>1.3866666666666667</c:v>
                </c:pt>
                <c:pt idx="1971">
                  <c:v>1.3933333333333333</c:v>
                </c:pt>
                <c:pt idx="1972">
                  <c:v>1.4466666666666668</c:v>
                </c:pt>
                <c:pt idx="1973">
                  <c:v>1.4</c:v>
                </c:pt>
                <c:pt idx="1974">
                  <c:v>1.3633333333333333</c:v>
                </c:pt>
                <c:pt idx="1975">
                  <c:v>1.4533333333333334</c:v>
                </c:pt>
                <c:pt idx="1976">
                  <c:v>1.3833333333333333</c:v>
                </c:pt>
                <c:pt idx="1977">
                  <c:v>1.3033333333333332</c:v>
                </c:pt>
                <c:pt idx="1978">
                  <c:v>1.4433333333333334</c:v>
                </c:pt>
                <c:pt idx="1979">
                  <c:v>1.3833333333333333</c:v>
                </c:pt>
                <c:pt idx="1980">
                  <c:v>1.4366666666666668</c:v>
                </c:pt>
                <c:pt idx="1981">
                  <c:v>1.43</c:v>
                </c:pt>
                <c:pt idx="1982">
                  <c:v>1.4733333333333334</c:v>
                </c:pt>
                <c:pt idx="1983">
                  <c:v>1.44</c:v>
                </c:pt>
                <c:pt idx="1984">
                  <c:v>1.5866666666666667</c:v>
                </c:pt>
                <c:pt idx="1985">
                  <c:v>1.49</c:v>
                </c:pt>
                <c:pt idx="1986">
                  <c:v>1.4233333333333333</c:v>
                </c:pt>
                <c:pt idx="1987">
                  <c:v>1.4266666666666667</c:v>
                </c:pt>
                <c:pt idx="1988">
                  <c:v>1.4066666666666667</c:v>
                </c:pt>
                <c:pt idx="1989">
                  <c:v>1.5466666666666666</c:v>
                </c:pt>
                <c:pt idx="1990">
                  <c:v>1.5266666666666666</c:v>
                </c:pt>
                <c:pt idx="1991">
                  <c:v>1.4</c:v>
                </c:pt>
                <c:pt idx="1992">
                  <c:v>1.47</c:v>
                </c:pt>
                <c:pt idx="1993">
                  <c:v>1.4933333333333334</c:v>
                </c:pt>
                <c:pt idx="1994">
                  <c:v>1.4133333333333333</c:v>
                </c:pt>
                <c:pt idx="1995">
                  <c:v>1.4466666666666668</c:v>
                </c:pt>
                <c:pt idx="1996">
                  <c:v>1.4066666666666667</c:v>
                </c:pt>
                <c:pt idx="1997">
                  <c:v>1.3833333333333333</c:v>
                </c:pt>
                <c:pt idx="1998">
                  <c:v>1.4566666666666668</c:v>
                </c:pt>
                <c:pt idx="1999">
                  <c:v>1.4566666666666668</c:v>
                </c:pt>
                <c:pt idx="2000">
                  <c:v>1.4433333333333334</c:v>
                </c:pt>
                <c:pt idx="2001">
                  <c:v>1.48</c:v>
                </c:pt>
                <c:pt idx="2002">
                  <c:v>1.4533333333333334</c:v>
                </c:pt>
                <c:pt idx="2003">
                  <c:v>1.4633333333333334</c:v>
                </c:pt>
                <c:pt idx="2004">
                  <c:v>1.4666666666666666</c:v>
                </c:pt>
                <c:pt idx="2005">
                  <c:v>1.41</c:v>
                </c:pt>
                <c:pt idx="2006">
                  <c:v>1.42</c:v>
                </c:pt>
                <c:pt idx="2007">
                  <c:v>1.5833333333333333</c:v>
                </c:pt>
                <c:pt idx="2008">
                  <c:v>1.39</c:v>
                </c:pt>
                <c:pt idx="2009">
                  <c:v>1.3833333333333333</c:v>
                </c:pt>
                <c:pt idx="2010">
                  <c:v>1.36</c:v>
                </c:pt>
                <c:pt idx="2011">
                  <c:v>1.33</c:v>
                </c:pt>
                <c:pt idx="2012">
                  <c:v>1.3933333333333333</c:v>
                </c:pt>
                <c:pt idx="2013">
                  <c:v>1.2733333333333334</c:v>
                </c:pt>
                <c:pt idx="2014">
                  <c:v>1.3966666666666667</c:v>
                </c:pt>
                <c:pt idx="2015">
                  <c:v>1.45</c:v>
                </c:pt>
                <c:pt idx="2016">
                  <c:v>1.45</c:v>
                </c:pt>
                <c:pt idx="2017">
                  <c:v>1.5666666666666667</c:v>
                </c:pt>
                <c:pt idx="2018">
                  <c:v>1.4066666666666667</c:v>
                </c:pt>
                <c:pt idx="2019">
                  <c:v>1.3966666666666667</c:v>
                </c:pt>
                <c:pt idx="2020">
                  <c:v>1.4366666666666668</c:v>
                </c:pt>
                <c:pt idx="2021">
                  <c:v>1.51</c:v>
                </c:pt>
                <c:pt idx="2022">
                  <c:v>1.45</c:v>
                </c:pt>
                <c:pt idx="2023">
                  <c:v>1.29</c:v>
                </c:pt>
                <c:pt idx="2024">
                  <c:v>1.3966666666666667</c:v>
                </c:pt>
                <c:pt idx="2025">
                  <c:v>1.3966666666666667</c:v>
                </c:pt>
                <c:pt idx="2026">
                  <c:v>1.3266666666666667</c:v>
                </c:pt>
                <c:pt idx="2027">
                  <c:v>1.3933333333333333</c:v>
                </c:pt>
                <c:pt idx="2028">
                  <c:v>1.3966666666666667</c:v>
                </c:pt>
                <c:pt idx="2029">
                  <c:v>1.3766666666666667</c:v>
                </c:pt>
                <c:pt idx="2030">
                  <c:v>1.4566666666666668</c:v>
                </c:pt>
                <c:pt idx="2031">
                  <c:v>1.44</c:v>
                </c:pt>
                <c:pt idx="2032">
                  <c:v>1.3633333333333333</c:v>
                </c:pt>
                <c:pt idx="2033">
                  <c:v>1.2466666666666666</c:v>
                </c:pt>
                <c:pt idx="2034">
                  <c:v>1.34</c:v>
                </c:pt>
                <c:pt idx="2035">
                  <c:v>1.3766666666666667</c:v>
                </c:pt>
                <c:pt idx="2036">
                  <c:v>1.3366666666666667</c:v>
                </c:pt>
                <c:pt idx="2037">
                  <c:v>1.5033333333333334</c:v>
                </c:pt>
                <c:pt idx="2038">
                  <c:v>1.39</c:v>
                </c:pt>
                <c:pt idx="2039">
                  <c:v>1.3066666666666666</c:v>
                </c:pt>
                <c:pt idx="2040">
                  <c:v>1.4333333333333333</c:v>
                </c:pt>
                <c:pt idx="2041">
                  <c:v>1.52</c:v>
                </c:pt>
                <c:pt idx="2042">
                  <c:v>1.35</c:v>
                </c:pt>
                <c:pt idx="2043">
                  <c:v>1.32</c:v>
                </c:pt>
                <c:pt idx="2044">
                  <c:v>1.3633333333333333</c:v>
                </c:pt>
                <c:pt idx="2045">
                  <c:v>1.3133333333333332</c:v>
                </c:pt>
                <c:pt idx="2046">
                  <c:v>1.3533333333333333</c:v>
                </c:pt>
                <c:pt idx="2047">
                  <c:v>1.57</c:v>
                </c:pt>
                <c:pt idx="2048">
                  <c:v>1.4033333333333333</c:v>
                </c:pt>
                <c:pt idx="2049">
                  <c:v>1.3</c:v>
                </c:pt>
                <c:pt idx="2050">
                  <c:v>1.3533333333333333</c:v>
                </c:pt>
                <c:pt idx="2051">
                  <c:v>1.37</c:v>
                </c:pt>
                <c:pt idx="2052">
                  <c:v>1.2666666666666666</c:v>
                </c:pt>
                <c:pt idx="2053">
                  <c:v>1.4366666666666668</c:v>
                </c:pt>
                <c:pt idx="2054">
                  <c:v>1.4133333333333333</c:v>
                </c:pt>
                <c:pt idx="2055">
                  <c:v>1.4366666666666668</c:v>
                </c:pt>
                <c:pt idx="2056">
                  <c:v>1.3533333333333333</c:v>
                </c:pt>
                <c:pt idx="2057">
                  <c:v>1.31</c:v>
                </c:pt>
                <c:pt idx="2058">
                  <c:v>1.3466666666666667</c:v>
                </c:pt>
                <c:pt idx="2059">
                  <c:v>1.42</c:v>
                </c:pt>
                <c:pt idx="2060">
                  <c:v>1.4633333333333334</c:v>
                </c:pt>
                <c:pt idx="2061">
                  <c:v>1.3166666666666667</c:v>
                </c:pt>
                <c:pt idx="2062">
                  <c:v>1.4133333333333333</c:v>
                </c:pt>
                <c:pt idx="2063">
                  <c:v>1.3733333333333333</c:v>
                </c:pt>
                <c:pt idx="2064">
                  <c:v>1.2766666666666666</c:v>
                </c:pt>
                <c:pt idx="2065">
                  <c:v>1.2366666666666666</c:v>
                </c:pt>
                <c:pt idx="2066">
                  <c:v>1.2533333333333334</c:v>
                </c:pt>
                <c:pt idx="2067">
                  <c:v>1.3566666666666667</c:v>
                </c:pt>
                <c:pt idx="2068">
                  <c:v>1.3366666666666667</c:v>
                </c:pt>
                <c:pt idx="2069">
                  <c:v>1.28</c:v>
                </c:pt>
                <c:pt idx="2070">
                  <c:v>1.3466666666666667</c:v>
                </c:pt>
                <c:pt idx="2071">
                  <c:v>1.3966666666666667</c:v>
                </c:pt>
                <c:pt idx="2072">
                  <c:v>1.39</c:v>
                </c:pt>
                <c:pt idx="2073">
                  <c:v>1.3233333333333333</c:v>
                </c:pt>
                <c:pt idx="2074">
                  <c:v>1.4966666666666666</c:v>
                </c:pt>
                <c:pt idx="2075">
                  <c:v>1.2866666666666666</c:v>
                </c:pt>
                <c:pt idx="2076">
                  <c:v>1.2166666666666666</c:v>
                </c:pt>
                <c:pt idx="2077">
                  <c:v>1.33</c:v>
                </c:pt>
                <c:pt idx="2078">
                  <c:v>1.2666666666666666</c:v>
                </c:pt>
                <c:pt idx="2079">
                  <c:v>1.32</c:v>
                </c:pt>
                <c:pt idx="2080">
                  <c:v>1.36</c:v>
                </c:pt>
                <c:pt idx="2081">
                  <c:v>1.2433333333333334</c:v>
                </c:pt>
                <c:pt idx="2082">
                  <c:v>1.3566666666666667</c:v>
                </c:pt>
                <c:pt idx="2083">
                  <c:v>1.29</c:v>
                </c:pt>
                <c:pt idx="2084">
                  <c:v>1.3733333333333333</c:v>
                </c:pt>
                <c:pt idx="2085">
                  <c:v>1.29</c:v>
                </c:pt>
                <c:pt idx="2086">
                  <c:v>1.22</c:v>
                </c:pt>
                <c:pt idx="2087">
                  <c:v>1.3166666666666667</c:v>
                </c:pt>
                <c:pt idx="2088">
                  <c:v>1.3433333333333333</c:v>
                </c:pt>
                <c:pt idx="2089">
                  <c:v>1.2233333333333334</c:v>
                </c:pt>
                <c:pt idx="2090">
                  <c:v>1.34</c:v>
                </c:pt>
                <c:pt idx="2091">
                  <c:v>1.39</c:v>
                </c:pt>
                <c:pt idx="2092">
                  <c:v>1.3633333333333333</c:v>
                </c:pt>
                <c:pt idx="2093">
                  <c:v>1.3166666666666667</c:v>
                </c:pt>
                <c:pt idx="2094">
                  <c:v>1.48</c:v>
                </c:pt>
                <c:pt idx="2095">
                  <c:v>1.2133333333333334</c:v>
                </c:pt>
                <c:pt idx="2096">
                  <c:v>1.4433333333333334</c:v>
                </c:pt>
                <c:pt idx="2097">
                  <c:v>1.3133333333333332</c:v>
                </c:pt>
                <c:pt idx="2098">
                  <c:v>1.1833333333333333</c:v>
                </c:pt>
                <c:pt idx="2099">
                  <c:v>1.28</c:v>
                </c:pt>
                <c:pt idx="2100">
                  <c:v>1.3966666666666667</c:v>
                </c:pt>
                <c:pt idx="2101">
                  <c:v>1.3866666666666667</c:v>
                </c:pt>
                <c:pt idx="2102">
                  <c:v>1.2533333333333334</c:v>
                </c:pt>
                <c:pt idx="2103">
                  <c:v>1.3266666666666667</c:v>
                </c:pt>
                <c:pt idx="2104">
                  <c:v>1.4566666666666668</c:v>
                </c:pt>
                <c:pt idx="2105">
                  <c:v>1.2166666666666666</c:v>
                </c:pt>
                <c:pt idx="2106">
                  <c:v>1.4366666666666668</c:v>
                </c:pt>
                <c:pt idx="2107">
                  <c:v>1.2933333333333332</c:v>
                </c:pt>
                <c:pt idx="2108">
                  <c:v>1.3166666666666667</c:v>
                </c:pt>
                <c:pt idx="2109">
                  <c:v>1.3</c:v>
                </c:pt>
                <c:pt idx="2110">
                  <c:v>1.24</c:v>
                </c:pt>
                <c:pt idx="2111">
                  <c:v>1.3366666666666667</c:v>
                </c:pt>
                <c:pt idx="2112">
                  <c:v>1.31</c:v>
                </c:pt>
                <c:pt idx="2113">
                  <c:v>1.25</c:v>
                </c:pt>
                <c:pt idx="2114">
                  <c:v>1.3766666666666667</c:v>
                </c:pt>
                <c:pt idx="2115">
                  <c:v>1.3433333333333333</c:v>
                </c:pt>
                <c:pt idx="2116">
                  <c:v>1.3566666666666667</c:v>
                </c:pt>
                <c:pt idx="2117">
                  <c:v>1.3</c:v>
                </c:pt>
                <c:pt idx="2118">
                  <c:v>1.3833333333333333</c:v>
                </c:pt>
                <c:pt idx="2119">
                  <c:v>1.2666666666666666</c:v>
                </c:pt>
                <c:pt idx="2120">
                  <c:v>1.2233333333333334</c:v>
                </c:pt>
                <c:pt idx="2121">
                  <c:v>1.1933333333333334</c:v>
                </c:pt>
                <c:pt idx="2122">
                  <c:v>1.33</c:v>
                </c:pt>
                <c:pt idx="2123">
                  <c:v>1.2233333333333334</c:v>
                </c:pt>
                <c:pt idx="2124">
                  <c:v>1.3666666666666667</c:v>
                </c:pt>
                <c:pt idx="2125">
                  <c:v>1.28</c:v>
                </c:pt>
                <c:pt idx="2126">
                  <c:v>1.3733333333333333</c:v>
                </c:pt>
                <c:pt idx="2127">
                  <c:v>1.1966666666666668</c:v>
                </c:pt>
                <c:pt idx="2128">
                  <c:v>1.2233333333333334</c:v>
                </c:pt>
                <c:pt idx="2129">
                  <c:v>1.1833333333333333</c:v>
                </c:pt>
                <c:pt idx="2130">
                  <c:v>1.2666666666666666</c:v>
                </c:pt>
                <c:pt idx="2131">
                  <c:v>1.1566666666666667</c:v>
                </c:pt>
                <c:pt idx="2132">
                  <c:v>1.2733333333333334</c:v>
                </c:pt>
                <c:pt idx="2133">
                  <c:v>1.3</c:v>
                </c:pt>
                <c:pt idx="2134">
                  <c:v>1.3333333333333333</c:v>
                </c:pt>
                <c:pt idx="2135">
                  <c:v>1.2633333333333334</c:v>
                </c:pt>
                <c:pt idx="2136">
                  <c:v>1.3133333333333332</c:v>
                </c:pt>
                <c:pt idx="2137">
                  <c:v>1.2366666666666666</c:v>
                </c:pt>
                <c:pt idx="2138">
                  <c:v>1.27</c:v>
                </c:pt>
                <c:pt idx="2139">
                  <c:v>1.23</c:v>
                </c:pt>
                <c:pt idx="2140">
                  <c:v>1.24</c:v>
                </c:pt>
                <c:pt idx="2141">
                  <c:v>1.28</c:v>
                </c:pt>
                <c:pt idx="2142">
                  <c:v>1.24</c:v>
                </c:pt>
                <c:pt idx="2143">
                  <c:v>1.18</c:v>
                </c:pt>
                <c:pt idx="2144">
                  <c:v>1.1533333333333333</c:v>
                </c:pt>
                <c:pt idx="2145">
                  <c:v>1.0900000000000001</c:v>
                </c:pt>
                <c:pt idx="2146">
                  <c:v>1.1533333333333333</c:v>
                </c:pt>
                <c:pt idx="2147">
                  <c:v>1.33</c:v>
                </c:pt>
                <c:pt idx="2148">
                  <c:v>1.2</c:v>
                </c:pt>
                <c:pt idx="2149">
                  <c:v>1.2366666666666666</c:v>
                </c:pt>
                <c:pt idx="2150">
                  <c:v>1.1599999999999999</c:v>
                </c:pt>
                <c:pt idx="2151">
                  <c:v>1.1833333333333333</c:v>
                </c:pt>
                <c:pt idx="2152">
                  <c:v>1.1399999999999999</c:v>
                </c:pt>
                <c:pt idx="2153">
                  <c:v>1.1833333333333333</c:v>
                </c:pt>
                <c:pt idx="2154">
                  <c:v>1.1066666666666667</c:v>
                </c:pt>
                <c:pt idx="2155">
                  <c:v>1.2033333333333334</c:v>
                </c:pt>
                <c:pt idx="2156">
                  <c:v>1.17</c:v>
                </c:pt>
                <c:pt idx="2157">
                  <c:v>1.1466666666666667</c:v>
                </c:pt>
                <c:pt idx="2158">
                  <c:v>1.2333333333333334</c:v>
                </c:pt>
                <c:pt idx="2159">
                  <c:v>1.2</c:v>
                </c:pt>
                <c:pt idx="2160">
                  <c:v>1.17</c:v>
                </c:pt>
                <c:pt idx="2161">
                  <c:v>1.2566666666666666</c:v>
                </c:pt>
                <c:pt idx="2162">
                  <c:v>1.1833333333333333</c:v>
                </c:pt>
                <c:pt idx="2163">
                  <c:v>1.23</c:v>
                </c:pt>
                <c:pt idx="2164">
                  <c:v>1.19</c:v>
                </c:pt>
                <c:pt idx="2165">
                  <c:v>1.2166666666666666</c:v>
                </c:pt>
                <c:pt idx="2166">
                  <c:v>1.1100000000000001</c:v>
                </c:pt>
                <c:pt idx="2167">
                  <c:v>1.17</c:v>
                </c:pt>
                <c:pt idx="2168">
                  <c:v>1.2566666666666666</c:v>
                </c:pt>
                <c:pt idx="2169">
                  <c:v>1.1466666666666667</c:v>
                </c:pt>
                <c:pt idx="2170">
                  <c:v>1.2433333333333334</c:v>
                </c:pt>
                <c:pt idx="2171">
                  <c:v>1.1966666666666668</c:v>
                </c:pt>
                <c:pt idx="2172">
                  <c:v>1.1100000000000001</c:v>
                </c:pt>
                <c:pt idx="2173">
                  <c:v>1.0266666666666666</c:v>
                </c:pt>
                <c:pt idx="2174">
                  <c:v>1.0833333333333333</c:v>
                </c:pt>
                <c:pt idx="2175">
                  <c:v>1.0433333333333332</c:v>
                </c:pt>
                <c:pt idx="2176">
                  <c:v>1.1566666666666667</c:v>
                </c:pt>
                <c:pt idx="2177">
                  <c:v>1.1166666666666667</c:v>
                </c:pt>
                <c:pt idx="2178">
                  <c:v>1.2666666666666666</c:v>
                </c:pt>
                <c:pt idx="2179">
                  <c:v>1.2566666666666666</c:v>
                </c:pt>
                <c:pt idx="2180">
                  <c:v>1.1733333333333333</c:v>
                </c:pt>
                <c:pt idx="2181">
                  <c:v>1.1266666666666667</c:v>
                </c:pt>
                <c:pt idx="2182">
                  <c:v>1.1466666666666667</c:v>
                </c:pt>
                <c:pt idx="2183">
                  <c:v>1.08</c:v>
                </c:pt>
                <c:pt idx="2184">
                  <c:v>1.1533333333333333</c:v>
                </c:pt>
                <c:pt idx="2185">
                  <c:v>1.0733333333333333</c:v>
                </c:pt>
                <c:pt idx="2186">
                  <c:v>1.1599999999999999</c:v>
                </c:pt>
                <c:pt idx="2187">
                  <c:v>1.07</c:v>
                </c:pt>
                <c:pt idx="2188">
                  <c:v>1.0533333333333332</c:v>
                </c:pt>
                <c:pt idx="2189">
                  <c:v>1.1633333333333333</c:v>
                </c:pt>
                <c:pt idx="2190">
                  <c:v>1.1533333333333333</c:v>
                </c:pt>
                <c:pt idx="2191">
                  <c:v>1.0833333333333333</c:v>
                </c:pt>
                <c:pt idx="2192">
                  <c:v>1.0566666666666666</c:v>
                </c:pt>
                <c:pt idx="2193">
                  <c:v>1.0433333333333332</c:v>
                </c:pt>
                <c:pt idx="2194">
                  <c:v>1.2166666666666666</c:v>
                </c:pt>
                <c:pt idx="2195">
                  <c:v>1.1166666666666667</c:v>
                </c:pt>
                <c:pt idx="2196">
                  <c:v>1.2066666666666668</c:v>
                </c:pt>
                <c:pt idx="2197">
                  <c:v>1.06</c:v>
                </c:pt>
                <c:pt idx="2198">
                  <c:v>1.1299999999999999</c:v>
                </c:pt>
                <c:pt idx="2199">
                  <c:v>1.19</c:v>
                </c:pt>
                <c:pt idx="2200">
                  <c:v>1.0900000000000001</c:v>
                </c:pt>
                <c:pt idx="2201">
                  <c:v>1.1066666666666667</c:v>
                </c:pt>
                <c:pt idx="2202">
                  <c:v>1.08</c:v>
                </c:pt>
                <c:pt idx="2203">
                  <c:v>1.1100000000000001</c:v>
                </c:pt>
                <c:pt idx="2204">
                  <c:v>1.17</c:v>
                </c:pt>
                <c:pt idx="2205">
                  <c:v>1.1066666666666667</c:v>
                </c:pt>
                <c:pt idx="2206">
                  <c:v>1.1433333333333333</c:v>
                </c:pt>
                <c:pt idx="2207">
                  <c:v>1.0633333333333332</c:v>
                </c:pt>
                <c:pt idx="2208">
                  <c:v>1.1266666666666667</c:v>
                </c:pt>
                <c:pt idx="2209">
                  <c:v>1.1266666666666667</c:v>
                </c:pt>
                <c:pt idx="2210">
                  <c:v>1.1000000000000001</c:v>
                </c:pt>
                <c:pt idx="2211">
                  <c:v>0.99333333333333329</c:v>
                </c:pt>
                <c:pt idx="2212">
                  <c:v>1.0900000000000001</c:v>
                </c:pt>
                <c:pt idx="2213">
                  <c:v>1.08</c:v>
                </c:pt>
                <c:pt idx="2214">
                  <c:v>1.1266666666666667</c:v>
                </c:pt>
                <c:pt idx="2215">
                  <c:v>1.1533333333333333</c:v>
                </c:pt>
                <c:pt idx="2216">
                  <c:v>1.1399999999999999</c:v>
                </c:pt>
                <c:pt idx="2217">
                  <c:v>1.2033333333333334</c:v>
                </c:pt>
                <c:pt idx="2218">
                  <c:v>1.1766666666666667</c:v>
                </c:pt>
                <c:pt idx="2219">
                  <c:v>1.1166666666666667</c:v>
                </c:pt>
                <c:pt idx="2220">
                  <c:v>1.1399999999999999</c:v>
                </c:pt>
                <c:pt idx="2221">
                  <c:v>1.1733333333333333</c:v>
                </c:pt>
                <c:pt idx="2222">
                  <c:v>1.03</c:v>
                </c:pt>
                <c:pt idx="2223">
                  <c:v>1.1666666666666667</c:v>
                </c:pt>
                <c:pt idx="2224">
                  <c:v>1.0966666666666667</c:v>
                </c:pt>
                <c:pt idx="2225">
                  <c:v>1.0666666666666667</c:v>
                </c:pt>
                <c:pt idx="2226">
                  <c:v>1.1066666666666667</c:v>
                </c:pt>
                <c:pt idx="2227">
                  <c:v>0.99333333333333329</c:v>
                </c:pt>
                <c:pt idx="2228">
                  <c:v>1.1499999999999999</c:v>
                </c:pt>
                <c:pt idx="2229">
                  <c:v>0.97666666666666668</c:v>
                </c:pt>
                <c:pt idx="2230">
                  <c:v>0.94666666666666666</c:v>
                </c:pt>
                <c:pt idx="2231">
                  <c:v>1.1299999999999999</c:v>
                </c:pt>
                <c:pt idx="2232">
                  <c:v>1.1833333333333333</c:v>
                </c:pt>
                <c:pt idx="2233">
                  <c:v>1.1100000000000001</c:v>
                </c:pt>
                <c:pt idx="2234">
                  <c:v>1.0733333333333333</c:v>
                </c:pt>
                <c:pt idx="2235">
                  <c:v>1.18</c:v>
                </c:pt>
                <c:pt idx="2236">
                  <c:v>1.0666666666666667</c:v>
                </c:pt>
                <c:pt idx="2237">
                  <c:v>1.1033333333333333</c:v>
                </c:pt>
                <c:pt idx="2238">
                  <c:v>1.1333333333333333</c:v>
                </c:pt>
                <c:pt idx="2239">
                  <c:v>0.9966666666666667</c:v>
                </c:pt>
                <c:pt idx="2240">
                  <c:v>1.1133333333333333</c:v>
                </c:pt>
                <c:pt idx="2241">
                  <c:v>1.0833333333333333</c:v>
                </c:pt>
                <c:pt idx="2242">
                  <c:v>0.97333333333333338</c:v>
                </c:pt>
                <c:pt idx="2243">
                  <c:v>1.1166666666666667</c:v>
                </c:pt>
                <c:pt idx="2244">
                  <c:v>1.1266666666666667</c:v>
                </c:pt>
                <c:pt idx="2245">
                  <c:v>1.0266666666666666</c:v>
                </c:pt>
                <c:pt idx="2246">
                  <c:v>0.98</c:v>
                </c:pt>
                <c:pt idx="2247">
                  <c:v>1.02</c:v>
                </c:pt>
                <c:pt idx="2248">
                  <c:v>1.0366666666666666</c:v>
                </c:pt>
                <c:pt idx="2249">
                  <c:v>1.0266666666666666</c:v>
                </c:pt>
                <c:pt idx="2250">
                  <c:v>1.0733333333333333</c:v>
                </c:pt>
                <c:pt idx="2251">
                  <c:v>1.0566666666666666</c:v>
                </c:pt>
                <c:pt idx="2252">
                  <c:v>1.0633333333333332</c:v>
                </c:pt>
                <c:pt idx="2253">
                  <c:v>1.06</c:v>
                </c:pt>
                <c:pt idx="2254">
                  <c:v>1.0266666666666666</c:v>
                </c:pt>
                <c:pt idx="2255">
                  <c:v>0.94333333333333336</c:v>
                </c:pt>
                <c:pt idx="2256">
                  <c:v>1.0233333333333334</c:v>
                </c:pt>
                <c:pt idx="2257">
                  <c:v>0.96</c:v>
                </c:pt>
                <c:pt idx="2258">
                  <c:v>0.96333333333333337</c:v>
                </c:pt>
                <c:pt idx="2259">
                  <c:v>1.1100000000000001</c:v>
                </c:pt>
                <c:pt idx="2260">
                  <c:v>1.03</c:v>
                </c:pt>
                <c:pt idx="2261">
                  <c:v>1.1033333333333333</c:v>
                </c:pt>
                <c:pt idx="2262">
                  <c:v>1.01</c:v>
                </c:pt>
                <c:pt idx="2263">
                  <c:v>0.98333333333333328</c:v>
                </c:pt>
                <c:pt idx="2264">
                  <c:v>1.0666666666666667</c:v>
                </c:pt>
                <c:pt idx="2265">
                  <c:v>1.04</c:v>
                </c:pt>
                <c:pt idx="2266">
                  <c:v>0.95333333333333337</c:v>
                </c:pt>
                <c:pt idx="2267">
                  <c:v>0.97333333333333338</c:v>
                </c:pt>
                <c:pt idx="2268">
                  <c:v>1.0233333333333334</c:v>
                </c:pt>
                <c:pt idx="2269">
                  <c:v>1.05</c:v>
                </c:pt>
                <c:pt idx="2270">
                  <c:v>0.9966666666666667</c:v>
                </c:pt>
                <c:pt idx="2271">
                  <c:v>1.0233333333333334</c:v>
                </c:pt>
                <c:pt idx="2272">
                  <c:v>0.96</c:v>
                </c:pt>
                <c:pt idx="2273">
                  <c:v>0.90666666666666662</c:v>
                </c:pt>
                <c:pt idx="2274">
                  <c:v>1.0366666666666666</c:v>
                </c:pt>
                <c:pt idx="2275">
                  <c:v>0.94</c:v>
                </c:pt>
                <c:pt idx="2276">
                  <c:v>0.98666666666666669</c:v>
                </c:pt>
                <c:pt idx="2277">
                  <c:v>0.99333333333333329</c:v>
                </c:pt>
                <c:pt idx="2278">
                  <c:v>0.9966666666666667</c:v>
                </c:pt>
                <c:pt idx="2279">
                  <c:v>1.0333333333333334</c:v>
                </c:pt>
                <c:pt idx="2280">
                  <c:v>0.9</c:v>
                </c:pt>
                <c:pt idx="2281">
                  <c:v>1.1133333333333333</c:v>
                </c:pt>
                <c:pt idx="2282">
                  <c:v>1</c:v>
                </c:pt>
                <c:pt idx="2283">
                  <c:v>1</c:v>
                </c:pt>
                <c:pt idx="2284">
                  <c:v>1.0566666666666666</c:v>
                </c:pt>
                <c:pt idx="2285">
                  <c:v>0.95</c:v>
                </c:pt>
                <c:pt idx="2286">
                  <c:v>1.0333333333333334</c:v>
                </c:pt>
                <c:pt idx="2287">
                  <c:v>0.81666666666666665</c:v>
                </c:pt>
                <c:pt idx="2288">
                  <c:v>1.0133333333333334</c:v>
                </c:pt>
                <c:pt idx="2289">
                  <c:v>0.89</c:v>
                </c:pt>
                <c:pt idx="2290">
                  <c:v>0.97333333333333338</c:v>
                </c:pt>
                <c:pt idx="2291">
                  <c:v>1.0066666666666666</c:v>
                </c:pt>
                <c:pt idx="2292">
                  <c:v>0.93333333333333335</c:v>
                </c:pt>
                <c:pt idx="2293">
                  <c:v>0.94</c:v>
                </c:pt>
                <c:pt idx="2294">
                  <c:v>0.99333333333333329</c:v>
                </c:pt>
                <c:pt idx="2295">
                  <c:v>0.95333333333333337</c:v>
                </c:pt>
                <c:pt idx="2296">
                  <c:v>1.1100000000000001</c:v>
                </c:pt>
                <c:pt idx="2297">
                  <c:v>1.1266666666666667</c:v>
                </c:pt>
                <c:pt idx="2298">
                  <c:v>0.91</c:v>
                </c:pt>
                <c:pt idx="2299">
                  <c:v>0.9966666666666667</c:v>
                </c:pt>
                <c:pt idx="2300">
                  <c:v>1.0633333333333332</c:v>
                </c:pt>
                <c:pt idx="2301">
                  <c:v>1.0766666666666667</c:v>
                </c:pt>
                <c:pt idx="2302">
                  <c:v>0.97333333333333338</c:v>
                </c:pt>
                <c:pt idx="2303">
                  <c:v>1.0533333333333332</c:v>
                </c:pt>
                <c:pt idx="2304">
                  <c:v>1.0666666666666667</c:v>
                </c:pt>
                <c:pt idx="2305">
                  <c:v>1.1100000000000001</c:v>
                </c:pt>
                <c:pt idx="2306">
                  <c:v>0.97333333333333338</c:v>
                </c:pt>
                <c:pt idx="2307">
                  <c:v>0.87333333333333329</c:v>
                </c:pt>
                <c:pt idx="2308">
                  <c:v>1.01</c:v>
                </c:pt>
                <c:pt idx="2309">
                  <c:v>0.99333333333333329</c:v>
                </c:pt>
                <c:pt idx="2310">
                  <c:v>0.92333333333333334</c:v>
                </c:pt>
                <c:pt idx="2311">
                  <c:v>0.98333333333333328</c:v>
                </c:pt>
                <c:pt idx="2312">
                  <c:v>1.0633333333333332</c:v>
                </c:pt>
                <c:pt idx="2313">
                  <c:v>0.94</c:v>
                </c:pt>
                <c:pt idx="2314">
                  <c:v>0.97666666666666668</c:v>
                </c:pt>
                <c:pt idx="2315">
                  <c:v>1.0066666666666666</c:v>
                </c:pt>
                <c:pt idx="2316">
                  <c:v>0.92666666666666664</c:v>
                </c:pt>
                <c:pt idx="2317">
                  <c:v>0.84</c:v>
                </c:pt>
                <c:pt idx="2318">
                  <c:v>1.0766666666666667</c:v>
                </c:pt>
                <c:pt idx="2319">
                  <c:v>0.94333333333333336</c:v>
                </c:pt>
                <c:pt idx="2320">
                  <c:v>0.94666666666666666</c:v>
                </c:pt>
                <c:pt idx="2321">
                  <c:v>0.97666666666666668</c:v>
                </c:pt>
                <c:pt idx="2322">
                  <c:v>1.01</c:v>
                </c:pt>
                <c:pt idx="2323">
                  <c:v>0.94666666666666666</c:v>
                </c:pt>
                <c:pt idx="2324">
                  <c:v>1.0166666666666666</c:v>
                </c:pt>
                <c:pt idx="2325">
                  <c:v>1.0833333333333333</c:v>
                </c:pt>
                <c:pt idx="2326">
                  <c:v>0.94333333333333336</c:v>
                </c:pt>
                <c:pt idx="2327">
                  <c:v>0.9966666666666667</c:v>
                </c:pt>
                <c:pt idx="2328">
                  <c:v>1.04</c:v>
                </c:pt>
                <c:pt idx="2329">
                  <c:v>1</c:v>
                </c:pt>
                <c:pt idx="2330">
                  <c:v>1.0566666666666666</c:v>
                </c:pt>
                <c:pt idx="2331">
                  <c:v>1.02</c:v>
                </c:pt>
                <c:pt idx="2332">
                  <c:v>1.01</c:v>
                </c:pt>
                <c:pt idx="2333">
                  <c:v>0.94666666666666666</c:v>
                </c:pt>
                <c:pt idx="2334">
                  <c:v>0.86333333333333329</c:v>
                </c:pt>
                <c:pt idx="2335">
                  <c:v>0.91666666666666663</c:v>
                </c:pt>
                <c:pt idx="2336">
                  <c:v>0.94666666666666666</c:v>
                </c:pt>
                <c:pt idx="2337">
                  <c:v>0.98666666666666669</c:v>
                </c:pt>
                <c:pt idx="2338">
                  <c:v>0.95</c:v>
                </c:pt>
                <c:pt idx="2339">
                  <c:v>0.96333333333333337</c:v>
                </c:pt>
                <c:pt idx="2340">
                  <c:v>1.0133333333333334</c:v>
                </c:pt>
                <c:pt idx="2341">
                  <c:v>0.93666666666666665</c:v>
                </c:pt>
                <c:pt idx="2342">
                  <c:v>0.96</c:v>
                </c:pt>
                <c:pt idx="2343">
                  <c:v>0.97333333333333338</c:v>
                </c:pt>
                <c:pt idx="2344">
                  <c:v>0.88</c:v>
                </c:pt>
                <c:pt idx="2345">
                  <c:v>0.88</c:v>
                </c:pt>
                <c:pt idx="2346">
                  <c:v>0.9966666666666667</c:v>
                </c:pt>
                <c:pt idx="2347">
                  <c:v>0.99333333333333329</c:v>
                </c:pt>
                <c:pt idx="2348">
                  <c:v>1.0033333333333334</c:v>
                </c:pt>
                <c:pt idx="2349">
                  <c:v>0.91666666666666663</c:v>
                </c:pt>
                <c:pt idx="2350">
                  <c:v>0.96333333333333337</c:v>
                </c:pt>
                <c:pt idx="2351">
                  <c:v>0.91</c:v>
                </c:pt>
                <c:pt idx="2352">
                  <c:v>0.98</c:v>
                </c:pt>
                <c:pt idx="2353">
                  <c:v>0.97333333333333338</c:v>
                </c:pt>
                <c:pt idx="2354">
                  <c:v>1.0166666666666666</c:v>
                </c:pt>
                <c:pt idx="2355">
                  <c:v>0.93333333333333335</c:v>
                </c:pt>
                <c:pt idx="2356">
                  <c:v>0.89</c:v>
                </c:pt>
                <c:pt idx="2357">
                  <c:v>0.96</c:v>
                </c:pt>
                <c:pt idx="2358">
                  <c:v>0.91666666666666663</c:v>
                </c:pt>
                <c:pt idx="2359">
                  <c:v>0.97</c:v>
                </c:pt>
                <c:pt idx="2360">
                  <c:v>0.95333333333333337</c:v>
                </c:pt>
                <c:pt idx="2361">
                  <c:v>0.96</c:v>
                </c:pt>
                <c:pt idx="2362">
                  <c:v>0.91666666666666663</c:v>
                </c:pt>
                <c:pt idx="2363">
                  <c:v>0.85666666666666669</c:v>
                </c:pt>
                <c:pt idx="2364">
                  <c:v>0.83666666666666667</c:v>
                </c:pt>
                <c:pt idx="2365">
                  <c:v>0.88</c:v>
                </c:pt>
                <c:pt idx="2366">
                  <c:v>0.86</c:v>
                </c:pt>
                <c:pt idx="2367">
                  <c:v>0.90333333333333332</c:v>
                </c:pt>
                <c:pt idx="2368">
                  <c:v>1.0066666666666666</c:v>
                </c:pt>
                <c:pt idx="2369">
                  <c:v>0.89333333333333331</c:v>
                </c:pt>
                <c:pt idx="2370">
                  <c:v>0.97</c:v>
                </c:pt>
                <c:pt idx="2371">
                  <c:v>0.88666666666666671</c:v>
                </c:pt>
                <c:pt idx="2372">
                  <c:v>0.85666666666666669</c:v>
                </c:pt>
                <c:pt idx="2373">
                  <c:v>0.8666666666666667</c:v>
                </c:pt>
                <c:pt idx="2374">
                  <c:v>0.91333333333333333</c:v>
                </c:pt>
                <c:pt idx="2375">
                  <c:v>0.81333333333333335</c:v>
                </c:pt>
                <c:pt idx="2376">
                  <c:v>0.96</c:v>
                </c:pt>
                <c:pt idx="2377">
                  <c:v>0.86333333333333329</c:v>
                </c:pt>
                <c:pt idx="2378">
                  <c:v>0.9</c:v>
                </c:pt>
                <c:pt idx="2379">
                  <c:v>0.86333333333333329</c:v>
                </c:pt>
                <c:pt idx="2380">
                  <c:v>0.85</c:v>
                </c:pt>
                <c:pt idx="2381">
                  <c:v>0.82333333333333336</c:v>
                </c:pt>
                <c:pt idx="2382">
                  <c:v>0.87</c:v>
                </c:pt>
                <c:pt idx="2383">
                  <c:v>0.92666666666666664</c:v>
                </c:pt>
                <c:pt idx="2384">
                  <c:v>0.86</c:v>
                </c:pt>
                <c:pt idx="2385">
                  <c:v>0.91333333333333333</c:v>
                </c:pt>
                <c:pt idx="2386">
                  <c:v>0.86333333333333329</c:v>
                </c:pt>
                <c:pt idx="2387">
                  <c:v>0.8</c:v>
                </c:pt>
                <c:pt idx="2388">
                  <c:v>0.84666666666666668</c:v>
                </c:pt>
                <c:pt idx="2389">
                  <c:v>0.86333333333333329</c:v>
                </c:pt>
                <c:pt idx="2390">
                  <c:v>0.8833333333333333</c:v>
                </c:pt>
                <c:pt idx="2391">
                  <c:v>0.96</c:v>
                </c:pt>
                <c:pt idx="2392">
                  <c:v>0.95</c:v>
                </c:pt>
                <c:pt idx="2393">
                  <c:v>0.86333333333333329</c:v>
                </c:pt>
                <c:pt idx="2394">
                  <c:v>0.90666666666666662</c:v>
                </c:pt>
                <c:pt idx="2395">
                  <c:v>0.9</c:v>
                </c:pt>
                <c:pt idx="2396">
                  <c:v>0.87666666666666671</c:v>
                </c:pt>
                <c:pt idx="2397">
                  <c:v>0.80333333333333334</c:v>
                </c:pt>
                <c:pt idx="2398">
                  <c:v>0.91333333333333333</c:v>
                </c:pt>
                <c:pt idx="2399">
                  <c:v>0.84333333333333338</c:v>
                </c:pt>
                <c:pt idx="2400">
                  <c:v>0.89</c:v>
                </c:pt>
                <c:pt idx="2401">
                  <c:v>0.85333333333333339</c:v>
                </c:pt>
                <c:pt idx="2402">
                  <c:v>0.86</c:v>
                </c:pt>
                <c:pt idx="2403">
                  <c:v>0.87666666666666671</c:v>
                </c:pt>
                <c:pt idx="2404">
                  <c:v>0.82666666666666666</c:v>
                </c:pt>
                <c:pt idx="2405">
                  <c:v>0.83</c:v>
                </c:pt>
                <c:pt idx="2406">
                  <c:v>0.92333333333333334</c:v>
                </c:pt>
                <c:pt idx="2407">
                  <c:v>0.82666666666666666</c:v>
                </c:pt>
                <c:pt idx="2408">
                  <c:v>0.86333333333333329</c:v>
                </c:pt>
                <c:pt idx="2409">
                  <c:v>0.83</c:v>
                </c:pt>
                <c:pt idx="2410">
                  <c:v>0.87666666666666671</c:v>
                </c:pt>
                <c:pt idx="2411">
                  <c:v>0.94333333333333336</c:v>
                </c:pt>
                <c:pt idx="2412">
                  <c:v>0.76</c:v>
                </c:pt>
                <c:pt idx="2413">
                  <c:v>0.8</c:v>
                </c:pt>
                <c:pt idx="2414">
                  <c:v>0.91</c:v>
                </c:pt>
                <c:pt idx="2415">
                  <c:v>0.85</c:v>
                </c:pt>
                <c:pt idx="2416">
                  <c:v>0.84</c:v>
                </c:pt>
                <c:pt idx="2417">
                  <c:v>0.83</c:v>
                </c:pt>
                <c:pt idx="2418">
                  <c:v>0.85</c:v>
                </c:pt>
                <c:pt idx="2419">
                  <c:v>0.95</c:v>
                </c:pt>
                <c:pt idx="2420">
                  <c:v>0.89</c:v>
                </c:pt>
                <c:pt idx="2421">
                  <c:v>0.87666666666666671</c:v>
                </c:pt>
                <c:pt idx="2422">
                  <c:v>0.82333333333333336</c:v>
                </c:pt>
                <c:pt idx="2423">
                  <c:v>0.82</c:v>
                </c:pt>
                <c:pt idx="2424">
                  <c:v>0.81666666666666665</c:v>
                </c:pt>
                <c:pt idx="2425">
                  <c:v>0.81</c:v>
                </c:pt>
                <c:pt idx="2426">
                  <c:v>0.79333333333333333</c:v>
                </c:pt>
                <c:pt idx="2427">
                  <c:v>0.75</c:v>
                </c:pt>
                <c:pt idx="2428">
                  <c:v>0.88666666666666671</c:v>
                </c:pt>
                <c:pt idx="2429">
                  <c:v>0.78666666666666663</c:v>
                </c:pt>
                <c:pt idx="2430">
                  <c:v>0.8666666666666667</c:v>
                </c:pt>
                <c:pt idx="2431">
                  <c:v>0.93</c:v>
                </c:pt>
                <c:pt idx="2432">
                  <c:v>0.85666666666666669</c:v>
                </c:pt>
                <c:pt idx="2433">
                  <c:v>0.82333333333333336</c:v>
                </c:pt>
                <c:pt idx="2434">
                  <c:v>0.86</c:v>
                </c:pt>
                <c:pt idx="2435">
                  <c:v>0.85333333333333339</c:v>
                </c:pt>
                <c:pt idx="2436">
                  <c:v>0.76666666666666672</c:v>
                </c:pt>
                <c:pt idx="2437">
                  <c:v>0.74333333333333329</c:v>
                </c:pt>
                <c:pt idx="2438">
                  <c:v>0.72666666666666668</c:v>
                </c:pt>
                <c:pt idx="2439">
                  <c:v>0.92666666666666664</c:v>
                </c:pt>
                <c:pt idx="2440">
                  <c:v>0.81333333333333335</c:v>
                </c:pt>
                <c:pt idx="2441">
                  <c:v>0.81</c:v>
                </c:pt>
                <c:pt idx="2442">
                  <c:v>0.76</c:v>
                </c:pt>
                <c:pt idx="2443">
                  <c:v>0.78</c:v>
                </c:pt>
                <c:pt idx="2444">
                  <c:v>0.82333333333333336</c:v>
                </c:pt>
                <c:pt idx="2445">
                  <c:v>0.90333333333333332</c:v>
                </c:pt>
                <c:pt idx="2446">
                  <c:v>0.69333333333333336</c:v>
                </c:pt>
                <c:pt idx="2447">
                  <c:v>0.83666666666666667</c:v>
                </c:pt>
                <c:pt idx="2448">
                  <c:v>0.80666666666666664</c:v>
                </c:pt>
                <c:pt idx="2449">
                  <c:v>0.89666666666666661</c:v>
                </c:pt>
                <c:pt idx="2450">
                  <c:v>0.72666666666666668</c:v>
                </c:pt>
                <c:pt idx="2451">
                  <c:v>0.76666666666666672</c:v>
                </c:pt>
                <c:pt idx="2452">
                  <c:v>0.74333333333333329</c:v>
                </c:pt>
                <c:pt idx="2453">
                  <c:v>0.70666666666666667</c:v>
                </c:pt>
                <c:pt idx="2454">
                  <c:v>0.73333333333333328</c:v>
                </c:pt>
                <c:pt idx="2455">
                  <c:v>0.85333333333333339</c:v>
                </c:pt>
                <c:pt idx="2456">
                  <c:v>0.87</c:v>
                </c:pt>
                <c:pt idx="2457">
                  <c:v>0.80333333333333334</c:v>
                </c:pt>
                <c:pt idx="2458">
                  <c:v>0.8833333333333333</c:v>
                </c:pt>
                <c:pt idx="2459">
                  <c:v>0.86</c:v>
                </c:pt>
                <c:pt idx="2460">
                  <c:v>0.70333333333333337</c:v>
                </c:pt>
                <c:pt idx="2461">
                  <c:v>0.82</c:v>
                </c:pt>
                <c:pt idx="2462">
                  <c:v>0.76666666666666672</c:v>
                </c:pt>
                <c:pt idx="2463">
                  <c:v>0.79</c:v>
                </c:pt>
                <c:pt idx="2464">
                  <c:v>0.84666666666666668</c:v>
                </c:pt>
                <c:pt idx="2465">
                  <c:v>0.71666666666666667</c:v>
                </c:pt>
                <c:pt idx="2466">
                  <c:v>0.79666666666666663</c:v>
                </c:pt>
                <c:pt idx="2467">
                  <c:v>0.91</c:v>
                </c:pt>
                <c:pt idx="2468">
                  <c:v>0.76333333333333331</c:v>
                </c:pt>
                <c:pt idx="2469">
                  <c:v>0.71666666666666667</c:v>
                </c:pt>
                <c:pt idx="2470">
                  <c:v>0.8</c:v>
                </c:pt>
                <c:pt idx="2471">
                  <c:v>0.80666666666666664</c:v>
                </c:pt>
                <c:pt idx="2472">
                  <c:v>0.83</c:v>
                </c:pt>
                <c:pt idx="2473">
                  <c:v>0.92333333333333334</c:v>
                </c:pt>
                <c:pt idx="2474">
                  <c:v>0.76333333333333331</c:v>
                </c:pt>
                <c:pt idx="2475">
                  <c:v>0.91333333333333333</c:v>
                </c:pt>
                <c:pt idx="2476">
                  <c:v>0.73</c:v>
                </c:pt>
                <c:pt idx="2477">
                  <c:v>0.79666666666666663</c:v>
                </c:pt>
                <c:pt idx="2478">
                  <c:v>0.66666666666666663</c:v>
                </c:pt>
                <c:pt idx="2479">
                  <c:v>0.83666666666666667</c:v>
                </c:pt>
                <c:pt idx="2480">
                  <c:v>0.81333333333333335</c:v>
                </c:pt>
                <c:pt idx="2481">
                  <c:v>0.84333333333333338</c:v>
                </c:pt>
                <c:pt idx="2482">
                  <c:v>0.73333333333333328</c:v>
                </c:pt>
                <c:pt idx="2483">
                  <c:v>0.79</c:v>
                </c:pt>
                <c:pt idx="2484">
                  <c:v>0.87333333333333329</c:v>
                </c:pt>
                <c:pt idx="2485">
                  <c:v>0.83</c:v>
                </c:pt>
                <c:pt idx="2486">
                  <c:v>0.77333333333333332</c:v>
                </c:pt>
                <c:pt idx="2487">
                  <c:v>0.80333333333333334</c:v>
                </c:pt>
                <c:pt idx="2488">
                  <c:v>0.79333333333333333</c:v>
                </c:pt>
                <c:pt idx="2489">
                  <c:v>0.85</c:v>
                </c:pt>
                <c:pt idx="2490">
                  <c:v>0.73666666666666669</c:v>
                </c:pt>
                <c:pt idx="2491">
                  <c:v>0.77666666666666662</c:v>
                </c:pt>
                <c:pt idx="2492">
                  <c:v>0.7466666666666667</c:v>
                </c:pt>
                <c:pt idx="2493">
                  <c:v>0.77666666666666662</c:v>
                </c:pt>
                <c:pt idx="2494">
                  <c:v>0.83333333333333337</c:v>
                </c:pt>
                <c:pt idx="2495">
                  <c:v>0.78333333333333333</c:v>
                </c:pt>
                <c:pt idx="2496">
                  <c:v>0.74333333333333329</c:v>
                </c:pt>
                <c:pt idx="2497">
                  <c:v>0.8</c:v>
                </c:pt>
                <c:pt idx="2498">
                  <c:v>0.82</c:v>
                </c:pt>
                <c:pt idx="2499">
                  <c:v>0.77666666666666662</c:v>
                </c:pt>
                <c:pt idx="2500">
                  <c:v>0.84333333333333338</c:v>
                </c:pt>
                <c:pt idx="2501">
                  <c:v>0.77</c:v>
                </c:pt>
                <c:pt idx="2502">
                  <c:v>0.80333333333333334</c:v>
                </c:pt>
                <c:pt idx="2503">
                  <c:v>0.71</c:v>
                </c:pt>
                <c:pt idx="2504">
                  <c:v>0.79</c:v>
                </c:pt>
                <c:pt idx="2505">
                  <c:v>0.80666666666666664</c:v>
                </c:pt>
                <c:pt idx="2506">
                  <c:v>0.65</c:v>
                </c:pt>
                <c:pt idx="2507">
                  <c:v>0.68666666666666665</c:v>
                </c:pt>
                <c:pt idx="2508">
                  <c:v>0.71666666666666667</c:v>
                </c:pt>
                <c:pt idx="2509">
                  <c:v>0.67</c:v>
                </c:pt>
                <c:pt idx="2510">
                  <c:v>0.74333333333333329</c:v>
                </c:pt>
                <c:pt idx="2511">
                  <c:v>0.72666666666666668</c:v>
                </c:pt>
                <c:pt idx="2512">
                  <c:v>0.74333333333333329</c:v>
                </c:pt>
                <c:pt idx="2513">
                  <c:v>0.69</c:v>
                </c:pt>
                <c:pt idx="2514">
                  <c:v>0.73666666666666669</c:v>
                </c:pt>
                <c:pt idx="2515">
                  <c:v>0.76</c:v>
                </c:pt>
                <c:pt idx="2516">
                  <c:v>0.67</c:v>
                </c:pt>
                <c:pt idx="2517">
                  <c:v>0.7466666666666667</c:v>
                </c:pt>
                <c:pt idx="2518">
                  <c:v>0.82666666666666666</c:v>
                </c:pt>
                <c:pt idx="2519">
                  <c:v>0.78</c:v>
                </c:pt>
                <c:pt idx="2520">
                  <c:v>0.84333333333333338</c:v>
                </c:pt>
                <c:pt idx="2521">
                  <c:v>0.7533333333333333</c:v>
                </c:pt>
                <c:pt idx="2522">
                  <c:v>0.69333333333333336</c:v>
                </c:pt>
                <c:pt idx="2523">
                  <c:v>0.72</c:v>
                </c:pt>
                <c:pt idx="2524">
                  <c:v>0.7</c:v>
                </c:pt>
                <c:pt idx="2525">
                  <c:v>0.68666666666666665</c:v>
                </c:pt>
                <c:pt idx="2526">
                  <c:v>0.79</c:v>
                </c:pt>
                <c:pt idx="2527">
                  <c:v>0.83</c:v>
                </c:pt>
                <c:pt idx="2528">
                  <c:v>0.7466666666666667</c:v>
                </c:pt>
                <c:pt idx="2529">
                  <c:v>0.7</c:v>
                </c:pt>
                <c:pt idx="2530">
                  <c:v>0.69</c:v>
                </c:pt>
                <c:pt idx="2531">
                  <c:v>0.70333333333333337</c:v>
                </c:pt>
                <c:pt idx="2532">
                  <c:v>0.85333333333333339</c:v>
                </c:pt>
                <c:pt idx="2533">
                  <c:v>0.71</c:v>
                </c:pt>
                <c:pt idx="2534">
                  <c:v>0.7466666666666667</c:v>
                </c:pt>
                <c:pt idx="2535">
                  <c:v>0.78333333333333333</c:v>
                </c:pt>
                <c:pt idx="2536">
                  <c:v>0.65333333333333332</c:v>
                </c:pt>
                <c:pt idx="2537">
                  <c:v>0.69</c:v>
                </c:pt>
                <c:pt idx="2538">
                  <c:v>0.89333333333333331</c:v>
                </c:pt>
                <c:pt idx="2539">
                  <c:v>0.76333333333333331</c:v>
                </c:pt>
                <c:pt idx="2540">
                  <c:v>0.7466666666666667</c:v>
                </c:pt>
                <c:pt idx="2541">
                  <c:v>0.80333333333333334</c:v>
                </c:pt>
                <c:pt idx="2542">
                  <c:v>0.77</c:v>
                </c:pt>
                <c:pt idx="2543">
                  <c:v>0.79</c:v>
                </c:pt>
                <c:pt idx="2544">
                  <c:v>0.75666666666666671</c:v>
                </c:pt>
                <c:pt idx="2545">
                  <c:v>0.80333333333333334</c:v>
                </c:pt>
                <c:pt idx="2546">
                  <c:v>0.85</c:v>
                </c:pt>
                <c:pt idx="2547">
                  <c:v>0.85333333333333339</c:v>
                </c:pt>
                <c:pt idx="2548">
                  <c:v>0.83666666666666667</c:v>
                </c:pt>
                <c:pt idx="2549">
                  <c:v>0.8</c:v>
                </c:pt>
                <c:pt idx="2550">
                  <c:v>0.76333333333333331</c:v>
                </c:pt>
                <c:pt idx="2551">
                  <c:v>0.77</c:v>
                </c:pt>
                <c:pt idx="2552">
                  <c:v>0.81333333333333335</c:v>
                </c:pt>
                <c:pt idx="2553">
                  <c:v>0.78666666666666663</c:v>
                </c:pt>
                <c:pt idx="2554">
                  <c:v>0.84666666666666668</c:v>
                </c:pt>
                <c:pt idx="2555">
                  <c:v>0.68666666666666665</c:v>
                </c:pt>
                <c:pt idx="2556">
                  <c:v>0.72666666666666668</c:v>
                </c:pt>
                <c:pt idx="2557">
                  <c:v>0.76666666666666672</c:v>
                </c:pt>
                <c:pt idx="2558">
                  <c:v>0.75666666666666671</c:v>
                </c:pt>
                <c:pt idx="2559">
                  <c:v>0.7533333333333333</c:v>
                </c:pt>
                <c:pt idx="2560">
                  <c:v>0.79666666666666663</c:v>
                </c:pt>
                <c:pt idx="2561">
                  <c:v>0.76</c:v>
                </c:pt>
                <c:pt idx="2562">
                  <c:v>0.76</c:v>
                </c:pt>
                <c:pt idx="2563">
                  <c:v>0.8</c:v>
                </c:pt>
                <c:pt idx="2564">
                  <c:v>0.76666666666666672</c:v>
                </c:pt>
                <c:pt idx="2565">
                  <c:v>0.70666666666666667</c:v>
                </c:pt>
                <c:pt idx="2566">
                  <c:v>0.7</c:v>
                </c:pt>
                <c:pt idx="2567">
                  <c:v>0.71333333333333337</c:v>
                </c:pt>
                <c:pt idx="2568">
                  <c:v>0.76</c:v>
                </c:pt>
                <c:pt idx="2569">
                  <c:v>0.76666666666666672</c:v>
                </c:pt>
                <c:pt idx="2570">
                  <c:v>0.67666666666666664</c:v>
                </c:pt>
                <c:pt idx="2571">
                  <c:v>0.70666666666666667</c:v>
                </c:pt>
                <c:pt idx="2572">
                  <c:v>0.71333333333333337</c:v>
                </c:pt>
                <c:pt idx="2573">
                  <c:v>0.82</c:v>
                </c:pt>
                <c:pt idx="2574">
                  <c:v>0.72666666666666668</c:v>
                </c:pt>
                <c:pt idx="2575">
                  <c:v>0.66</c:v>
                </c:pt>
                <c:pt idx="2576">
                  <c:v>0.77</c:v>
                </c:pt>
                <c:pt idx="2577">
                  <c:v>0.65666666666666662</c:v>
                </c:pt>
                <c:pt idx="2578">
                  <c:v>0.74333333333333329</c:v>
                </c:pt>
                <c:pt idx="2579">
                  <c:v>0.79333333333333333</c:v>
                </c:pt>
                <c:pt idx="2580">
                  <c:v>0.64666666666666661</c:v>
                </c:pt>
                <c:pt idx="2581">
                  <c:v>0.69</c:v>
                </c:pt>
                <c:pt idx="2582">
                  <c:v>0.68333333333333335</c:v>
                </c:pt>
                <c:pt idx="2583">
                  <c:v>0.72</c:v>
                </c:pt>
                <c:pt idx="2584">
                  <c:v>0.69666666666666666</c:v>
                </c:pt>
                <c:pt idx="2585">
                  <c:v>0.74</c:v>
                </c:pt>
                <c:pt idx="2586">
                  <c:v>0.64666666666666661</c:v>
                </c:pt>
                <c:pt idx="2587">
                  <c:v>0.66</c:v>
                </c:pt>
                <c:pt idx="2588">
                  <c:v>0.64333333333333331</c:v>
                </c:pt>
                <c:pt idx="2589">
                  <c:v>0.70333333333333337</c:v>
                </c:pt>
                <c:pt idx="2590">
                  <c:v>0.67333333333333334</c:v>
                </c:pt>
                <c:pt idx="2591">
                  <c:v>0.60666666666666669</c:v>
                </c:pt>
                <c:pt idx="2592">
                  <c:v>0.67</c:v>
                </c:pt>
                <c:pt idx="2593">
                  <c:v>0.70666666666666667</c:v>
                </c:pt>
                <c:pt idx="2594">
                  <c:v>0.66666666666666663</c:v>
                </c:pt>
                <c:pt idx="2595">
                  <c:v>0.67</c:v>
                </c:pt>
                <c:pt idx="2596">
                  <c:v>0.76666666666666672</c:v>
                </c:pt>
                <c:pt idx="2597">
                  <c:v>0.66666666666666663</c:v>
                </c:pt>
                <c:pt idx="2598">
                  <c:v>0.58666666666666667</c:v>
                </c:pt>
                <c:pt idx="2599">
                  <c:v>0.66333333333333333</c:v>
                </c:pt>
                <c:pt idx="2600">
                  <c:v>0.77666666666666662</c:v>
                </c:pt>
                <c:pt idx="2601">
                  <c:v>0.74</c:v>
                </c:pt>
                <c:pt idx="2602">
                  <c:v>0.70333333333333337</c:v>
                </c:pt>
                <c:pt idx="2603">
                  <c:v>0.70333333333333337</c:v>
                </c:pt>
                <c:pt idx="2604">
                  <c:v>0.63</c:v>
                </c:pt>
                <c:pt idx="2605">
                  <c:v>0.69666666666666666</c:v>
                </c:pt>
                <c:pt idx="2606">
                  <c:v>0.65666666666666662</c:v>
                </c:pt>
                <c:pt idx="2607">
                  <c:v>0.6333333333333333</c:v>
                </c:pt>
                <c:pt idx="2608">
                  <c:v>0.55666666666666664</c:v>
                </c:pt>
                <c:pt idx="2609">
                  <c:v>0.77666666666666662</c:v>
                </c:pt>
                <c:pt idx="2610">
                  <c:v>0.68333333333333335</c:v>
                </c:pt>
                <c:pt idx="2611">
                  <c:v>0.66</c:v>
                </c:pt>
                <c:pt idx="2612">
                  <c:v>0.65333333333333332</c:v>
                </c:pt>
                <c:pt idx="2613">
                  <c:v>0.68333333333333335</c:v>
                </c:pt>
                <c:pt idx="2614">
                  <c:v>0.67666666666666664</c:v>
                </c:pt>
                <c:pt idx="2615">
                  <c:v>0.52666666666666662</c:v>
                </c:pt>
                <c:pt idx="2616">
                  <c:v>0.58333333333333337</c:v>
                </c:pt>
                <c:pt idx="2617">
                  <c:v>0.59</c:v>
                </c:pt>
                <c:pt idx="2618">
                  <c:v>0.63666666666666671</c:v>
                </c:pt>
                <c:pt idx="2619">
                  <c:v>0.66333333333333333</c:v>
                </c:pt>
                <c:pt idx="2620">
                  <c:v>0.57333333333333336</c:v>
                </c:pt>
                <c:pt idx="2621">
                  <c:v>0.67333333333333334</c:v>
                </c:pt>
                <c:pt idx="2622">
                  <c:v>0.55333333333333334</c:v>
                </c:pt>
                <c:pt idx="2623">
                  <c:v>0.64666666666666661</c:v>
                </c:pt>
                <c:pt idx="2624">
                  <c:v>0.52</c:v>
                </c:pt>
                <c:pt idx="2625">
                  <c:v>0.56666666666666665</c:v>
                </c:pt>
                <c:pt idx="2626">
                  <c:v>0.58666666666666667</c:v>
                </c:pt>
                <c:pt idx="2627">
                  <c:v>0.58666666666666667</c:v>
                </c:pt>
                <c:pt idx="2628">
                  <c:v>0.66</c:v>
                </c:pt>
                <c:pt idx="2629">
                  <c:v>0.58666666666666667</c:v>
                </c:pt>
                <c:pt idx="2630">
                  <c:v>0.66</c:v>
                </c:pt>
                <c:pt idx="2631">
                  <c:v>0.61</c:v>
                </c:pt>
                <c:pt idx="2632">
                  <c:v>0.6333333333333333</c:v>
                </c:pt>
                <c:pt idx="2633">
                  <c:v>0.63</c:v>
                </c:pt>
                <c:pt idx="2634">
                  <c:v>0.62</c:v>
                </c:pt>
                <c:pt idx="2635">
                  <c:v>0.57666666666666666</c:v>
                </c:pt>
                <c:pt idx="2636">
                  <c:v>0.60333333333333339</c:v>
                </c:pt>
                <c:pt idx="2637">
                  <c:v>0.62333333333333329</c:v>
                </c:pt>
                <c:pt idx="2638">
                  <c:v>0.62</c:v>
                </c:pt>
                <c:pt idx="2639">
                  <c:v>0.66</c:v>
                </c:pt>
                <c:pt idx="2640">
                  <c:v>0.6333333333333333</c:v>
                </c:pt>
                <c:pt idx="2641">
                  <c:v>0.6333333333333333</c:v>
                </c:pt>
                <c:pt idx="2642">
                  <c:v>0.58666666666666667</c:v>
                </c:pt>
                <c:pt idx="2643">
                  <c:v>0.60666666666666669</c:v>
                </c:pt>
                <c:pt idx="2644">
                  <c:v>0.63666666666666671</c:v>
                </c:pt>
                <c:pt idx="2645">
                  <c:v>0.54333333333333333</c:v>
                </c:pt>
                <c:pt idx="2646">
                  <c:v>0.59666666666666668</c:v>
                </c:pt>
                <c:pt idx="2647">
                  <c:v>0.61333333333333329</c:v>
                </c:pt>
                <c:pt idx="2648">
                  <c:v>0.60333333333333339</c:v>
                </c:pt>
                <c:pt idx="2649">
                  <c:v>0.60666666666666669</c:v>
                </c:pt>
                <c:pt idx="2650">
                  <c:v>0.64666666666666661</c:v>
                </c:pt>
                <c:pt idx="2651">
                  <c:v>0.68</c:v>
                </c:pt>
                <c:pt idx="2652">
                  <c:v>0.67666666666666664</c:v>
                </c:pt>
                <c:pt idx="2653">
                  <c:v>0.63666666666666671</c:v>
                </c:pt>
                <c:pt idx="2654">
                  <c:v>0.60333333333333339</c:v>
                </c:pt>
                <c:pt idx="2655">
                  <c:v>0.64333333333333331</c:v>
                </c:pt>
                <c:pt idx="2656">
                  <c:v>0.59333333333333338</c:v>
                </c:pt>
                <c:pt idx="2657">
                  <c:v>0.60333333333333339</c:v>
                </c:pt>
                <c:pt idx="2658">
                  <c:v>0.55666666666666664</c:v>
                </c:pt>
                <c:pt idx="2659">
                  <c:v>0.56666666666666665</c:v>
                </c:pt>
                <c:pt idx="2660">
                  <c:v>0.54333333333333333</c:v>
                </c:pt>
                <c:pt idx="2661">
                  <c:v>0.64333333333333331</c:v>
                </c:pt>
                <c:pt idx="2662">
                  <c:v>0.60333333333333339</c:v>
                </c:pt>
                <c:pt idx="2663">
                  <c:v>0.73666666666666669</c:v>
                </c:pt>
                <c:pt idx="2664">
                  <c:v>0.63666666666666671</c:v>
                </c:pt>
                <c:pt idx="2665">
                  <c:v>0.63</c:v>
                </c:pt>
                <c:pt idx="2666">
                  <c:v>0.6</c:v>
                </c:pt>
                <c:pt idx="2667">
                  <c:v>0.59</c:v>
                </c:pt>
                <c:pt idx="2668">
                  <c:v>0.56333333333333335</c:v>
                </c:pt>
                <c:pt idx="2669">
                  <c:v>0.60666666666666669</c:v>
                </c:pt>
                <c:pt idx="2670">
                  <c:v>0.62666666666666671</c:v>
                </c:pt>
                <c:pt idx="2671">
                  <c:v>0.66666666666666663</c:v>
                </c:pt>
                <c:pt idx="2672">
                  <c:v>0.58666666666666667</c:v>
                </c:pt>
                <c:pt idx="2673">
                  <c:v>0.57666666666666666</c:v>
                </c:pt>
                <c:pt idx="2674">
                  <c:v>0.57333333333333336</c:v>
                </c:pt>
                <c:pt idx="2675">
                  <c:v>0.56666666666666665</c:v>
                </c:pt>
                <c:pt idx="2676">
                  <c:v>0.55000000000000004</c:v>
                </c:pt>
                <c:pt idx="2677">
                  <c:v>0.64</c:v>
                </c:pt>
                <c:pt idx="2678">
                  <c:v>0.58666666666666667</c:v>
                </c:pt>
                <c:pt idx="2679">
                  <c:v>0.55333333333333334</c:v>
                </c:pt>
                <c:pt idx="2680">
                  <c:v>0.65</c:v>
                </c:pt>
                <c:pt idx="2681">
                  <c:v>0.67</c:v>
                </c:pt>
                <c:pt idx="2682">
                  <c:v>0.58333333333333337</c:v>
                </c:pt>
                <c:pt idx="2683">
                  <c:v>0.53333333333333333</c:v>
                </c:pt>
                <c:pt idx="2684">
                  <c:v>0.63</c:v>
                </c:pt>
                <c:pt idx="2685">
                  <c:v>0.56999999999999995</c:v>
                </c:pt>
                <c:pt idx="2686">
                  <c:v>0.64</c:v>
                </c:pt>
                <c:pt idx="2687">
                  <c:v>0.62333333333333329</c:v>
                </c:pt>
                <c:pt idx="2688">
                  <c:v>0.53666666666666663</c:v>
                </c:pt>
                <c:pt idx="2689">
                  <c:v>0.54</c:v>
                </c:pt>
                <c:pt idx="2690">
                  <c:v>0.60666666666666669</c:v>
                </c:pt>
                <c:pt idx="2691">
                  <c:v>0.58666666666666667</c:v>
                </c:pt>
                <c:pt idx="2692">
                  <c:v>0.59</c:v>
                </c:pt>
                <c:pt idx="2693">
                  <c:v>0.59</c:v>
                </c:pt>
                <c:pt idx="2694">
                  <c:v>0.53333333333333333</c:v>
                </c:pt>
                <c:pt idx="2695">
                  <c:v>0.53333333333333333</c:v>
                </c:pt>
                <c:pt idx="2696">
                  <c:v>0.48</c:v>
                </c:pt>
                <c:pt idx="2697">
                  <c:v>0.54333333333333333</c:v>
                </c:pt>
                <c:pt idx="2698">
                  <c:v>0.58333333333333337</c:v>
                </c:pt>
                <c:pt idx="2699">
                  <c:v>0.56999999999999995</c:v>
                </c:pt>
                <c:pt idx="2700">
                  <c:v>0.6166666666666667</c:v>
                </c:pt>
                <c:pt idx="2701">
                  <c:v>0.47333333333333333</c:v>
                </c:pt>
                <c:pt idx="2702">
                  <c:v>0.66</c:v>
                </c:pt>
                <c:pt idx="2703">
                  <c:v>0.61333333333333329</c:v>
                </c:pt>
                <c:pt idx="2704">
                  <c:v>0.60333333333333339</c:v>
                </c:pt>
                <c:pt idx="2705">
                  <c:v>0.53333333333333333</c:v>
                </c:pt>
                <c:pt idx="2706">
                  <c:v>0.56999999999999995</c:v>
                </c:pt>
                <c:pt idx="2707">
                  <c:v>0.59</c:v>
                </c:pt>
                <c:pt idx="2708">
                  <c:v>0.51666666666666672</c:v>
                </c:pt>
                <c:pt idx="2709">
                  <c:v>0.6166666666666667</c:v>
                </c:pt>
                <c:pt idx="2710">
                  <c:v>0.60333333333333339</c:v>
                </c:pt>
                <c:pt idx="2711">
                  <c:v>0.57999999999999996</c:v>
                </c:pt>
                <c:pt idx="2712">
                  <c:v>0.54666666666666663</c:v>
                </c:pt>
                <c:pt idx="2713">
                  <c:v>0.51666666666666672</c:v>
                </c:pt>
                <c:pt idx="2714">
                  <c:v>0.51</c:v>
                </c:pt>
                <c:pt idx="2715">
                  <c:v>0.53666666666666663</c:v>
                </c:pt>
                <c:pt idx="2716">
                  <c:v>0.56666666666666665</c:v>
                </c:pt>
                <c:pt idx="2717">
                  <c:v>0.60666666666666669</c:v>
                </c:pt>
                <c:pt idx="2718">
                  <c:v>0.46666666666666667</c:v>
                </c:pt>
                <c:pt idx="2719">
                  <c:v>0.54</c:v>
                </c:pt>
                <c:pt idx="2720">
                  <c:v>0.48</c:v>
                </c:pt>
                <c:pt idx="2721">
                  <c:v>0.57999999999999996</c:v>
                </c:pt>
                <c:pt idx="2722">
                  <c:v>0.55000000000000004</c:v>
                </c:pt>
                <c:pt idx="2723">
                  <c:v>0.51333333333333331</c:v>
                </c:pt>
                <c:pt idx="2724">
                  <c:v>0.58333333333333337</c:v>
                </c:pt>
                <c:pt idx="2725">
                  <c:v>0.55333333333333334</c:v>
                </c:pt>
                <c:pt idx="2726">
                  <c:v>0.60333333333333339</c:v>
                </c:pt>
                <c:pt idx="2727">
                  <c:v>0.53</c:v>
                </c:pt>
                <c:pt idx="2728">
                  <c:v>0.51333333333333331</c:v>
                </c:pt>
                <c:pt idx="2729">
                  <c:v>0.59</c:v>
                </c:pt>
                <c:pt idx="2730">
                  <c:v>0.51333333333333331</c:v>
                </c:pt>
                <c:pt idx="2731">
                  <c:v>0.45333333333333331</c:v>
                </c:pt>
                <c:pt idx="2732">
                  <c:v>0.56666666666666665</c:v>
                </c:pt>
                <c:pt idx="2733">
                  <c:v>0.47666666666666668</c:v>
                </c:pt>
                <c:pt idx="2734">
                  <c:v>0.55333333333333334</c:v>
                </c:pt>
                <c:pt idx="2735">
                  <c:v>0.53333333333333333</c:v>
                </c:pt>
                <c:pt idx="2736">
                  <c:v>0.48333333333333334</c:v>
                </c:pt>
                <c:pt idx="2737">
                  <c:v>0.55000000000000004</c:v>
                </c:pt>
                <c:pt idx="2738">
                  <c:v>0.55666666666666664</c:v>
                </c:pt>
                <c:pt idx="2739">
                  <c:v>0.57999999999999996</c:v>
                </c:pt>
                <c:pt idx="2740">
                  <c:v>0.51666666666666672</c:v>
                </c:pt>
                <c:pt idx="2741">
                  <c:v>0.59333333333333338</c:v>
                </c:pt>
                <c:pt idx="2742">
                  <c:v>0.44333333333333336</c:v>
                </c:pt>
                <c:pt idx="2743">
                  <c:v>0.43333333333333335</c:v>
                </c:pt>
                <c:pt idx="2744">
                  <c:v>0.52666666666666662</c:v>
                </c:pt>
                <c:pt idx="2745">
                  <c:v>0.5033333333333333</c:v>
                </c:pt>
                <c:pt idx="2746">
                  <c:v>0.56000000000000005</c:v>
                </c:pt>
                <c:pt idx="2747">
                  <c:v>0.49666666666666665</c:v>
                </c:pt>
                <c:pt idx="2748">
                  <c:v>0.55000000000000004</c:v>
                </c:pt>
                <c:pt idx="2749">
                  <c:v>0.46</c:v>
                </c:pt>
                <c:pt idx="2750">
                  <c:v>0.50666666666666671</c:v>
                </c:pt>
                <c:pt idx="2751">
                  <c:v>0.53666666666666663</c:v>
                </c:pt>
                <c:pt idx="2752">
                  <c:v>0.43666666666666665</c:v>
                </c:pt>
                <c:pt idx="2753">
                  <c:v>0.48666666666666669</c:v>
                </c:pt>
                <c:pt idx="2754">
                  <c:v>0.57999999999999996</c:v>
                </c:pt>
                <c:pt idx="2755">
                  <c:v>0.58666666666666667</c:v>
                </c:pt>
                <c:pt idx="2756">
                  <c:v>0.54666666666666663</c:v>
                </c:pt>
                <c:pt idx="2757">
                  <c:v>0.46666666666666667</c:v>
                </c:pt>
                <c:pt idx="2758">
                  <c:v>0.5033333333333333</c:v>
                </c:pt>
                <c:pt idx="2759">
                  <c:v>0.5033333333333333</c:v>
                </c:pt>
                <c:pt idx="2760">
                  <c:v>0.55000000000000004</c:v>
                </c:pt>
                <c:pt idx="2761">
                  <c:v>0.47</c:v>
                </c:pt>
                <c:pt idx="2762">
                  <c:v>0.46</c:v>
                </c:pt>
                <c:pt idx="2763">
                  <c:v>0.53333333333333333</c:v>
                </c:pt>
                <c:pt idx="2764">
                  <c:v>0.55333333333333334</c:v>
                </c:pt>
                <c:pt idx="2765">
                  <c:v>0.49666666666666665</c:v>
                </c:pt>
                <c:pt idx="2766">
                  <c:v>0.53333333333333333</c:v>
                </c:pt>
                <c:pt idx="2767">
                  <c:v>0.48</c:v>
                </c:pt>
                <c:pt idx="2768">
                  <c:v>0.51</c:v>
                </c:pt>
                <c:pt idx="2769">
                  <c:v>0.5033333333333333</c:v>
                </c:pt>
                <c:pt idx="2770">
                  <c:v>0.46666666666666667</c:v>
                </c:pt>
                <c:pt idx="2771">
                  <c:v>0.54333333333333333</c:v>
                </c:pt>
                <c:pt idx="2772">
                  <c:v>0.44333333333333336</c:v>
                </c:pt>
                <c:pt idx="2773">
                  <c:v>0.51</c:v>
                </c:pt>
                <c:pt idx="2774">
                  <c:v>0.39666666666666667</c:v>
                </c:pt>
                <c:pt idx="2775">
                  <c:v>0.47</c:v>
                </c:pt>
                <c:pt idx="2776">
                  <c:v>0.51</c:v>
                </c:pt>
                <c:pt idx="2777">
                  <c:v>0.48333333333333334</c:v>
                </c:pt>
                <c:pt idx="2778">
                  <c:v>0.49666666666666665</c:v>
                </c:pt>
                <c:pt idx="2779">
                  <c:v>0.51333333333333331</c:v>
                </c:pt>
                <c:pt idx="2780">
                  <c:v>0.43666666666666665</c:v>
                </c:pt>
                <c:pt idx="2781">
                  <c:v>0.49333333333333335</c:v>
                </c:pt>
                <c:pt idx="2782">
                  <c:v>0.53</c:v>
                </c:pt>
                <c:pt idx="2783">
                  <c:v>0.53666666666666663</c:v>
                </c:pt>
                <c:pt idx="2784">
                  <c:v>0.48333333333333334</c:v>
                </c:pt>
                <c:pt idx="2785">
                  <c:v>0.56333333333333335</c:v>
                </c:pt>
                <c:pt idx="2786">
                  <c:v>0.48333333333333334</c:v>
                </c:pt>
                <c:pt idx="2787">
                  <c:v>0.48333333333333334</c:v>
                </c:pt>
                <c:pt idx="2788">
                  <c:v>0.52</c:v>
                </c:pt>
                <c:pt idx="2789">
                  <c:v>0.44</c:v>
                </c:pt>
                <c:pt idx="2790">
                  <c:v>0.41333333333333333</c:v>
                </c:pt>
                <c:pt idx="2791">
                  <c:v>0.43333333333333335</c:v>
                </c:pt>
                <c:pt idx="2792">
                  <c:v>0.37666666666666665</c:v>
                </c:pt>
                <c:pt idx="2793">
                  <c:v>0.45</c:v>
                </c:pt>
                <c:pt idx="2794">
                  <c:v>0.5033333333333333</c:v>
                </c:pt>
                <c:pt idx="2795">
                  <c:v>0.50666666666666671</c:v>
                </c:pt>
                <c:pt idx="2796">
                  <c:v>0.49</c:v>
                </c:pt>
                <c:pt idx="2797">
                  <c:v>0.49333333333333335</c:v>
                </c:pt>
                <c:pt idx="2798">
                  <c:v>0.43333333333333335</c:v>
                </c:pt>
                <c:pt idx="2799">
                  <c:v>0.45333333333333331</c:v>
                </c:pt>
                <c:pt idx="2800">
                  <c:v>0.5</c:v>
                </c:pt>
                <c:pt idx="2801">
                  <c:v>0.41</c:v>
                </c:pt>
                <c:pt idx="2802">
                  <c:v>0.39666666666666667</c:v>
                </c:pt>
                <c:pt idx="2803">
                  <c:v>0.55333333333333334</c:v>
                </c:pt>
                <c:pt idx="2804">
                  <c:v>0.42</c:v>
                </c:pt>
                <c:pt idx="2805">
                  <c:v>0.48333333333333334</c:v>
                </c:pt>
                <c:pt idx="2806">
                  <c:v>0.41333333333333333</c:v>
                </c:pt>
                <c:pt idx="2807">
                  <c:v>0.46333333333333332</c:v>
                </c:pt>
                <c:pt idx="2808">
                  <c:v>0.55333333333333334</c:v>
                </c:pt>
                <c:pt idx="2809">
                  <c:v>0.43333333333333335</c:v>
                </c:pt>
                <c:pt idx="2810">
                  <c:v>0.51</c:v>
                </c:pt>
                <c:pt idx="2811">
                  <c:v>0.42</c:v>
                </c:pt>
                <c:pt idx="2812">
                  <c:v>0.45666666666666667</c:v>
                </c:pt>
                <c:pt idx="2813">
                  <c:v>0.47666666666666668</c:v>
                </c:pt>
                <c:pt idx="2814">
                  <c:v>0.49666666666666665</c:v>
                </c:pt>
                <c:pt idx="2815">
                  <c:v>0.44666666666666666</c:v>
                </c:pt>
                <c:pt idx="2816">
                  <c:v>0.47666666666666668</c:v>
                </c:pt>
                <c:pt idx="2817">
                  <c:v>0.51666666666666672</c:v>
                </c:pt>
                <c:pt idx="2818">
                  <c:v>0.42</c:v>
                </c:pt>
                <c:pt idx="2819">
                  <c:v>0.44333333333333336</c:v>
                </c:pt>
                <c:pt idx="2820">
                  <c:v>0.49</c:v>
                </c:pt>
                <c:pt idx="2821">
                  <c:v>0.42333333333333334</c:v>
                </c:pt>
                <c:pt idx="2822">
                  <c:v>0.43333333333333335</c:v>
                </c:pt>
                <c:pt idx="2823">
                  <c:v>0.51333333333333331</c:v>
                </c:pt>
                <c:pt idx="2824">
                  <c:v>0.44666666666666666</c:v>
                </c:pt>
                <c:pt idx="2825">
                  <c:v>0.45</c:v>
                </c:pt>
                <c:pt idx="2826">
                  <c:v>0.5</c:v>
                </c:pt>
                <c:pt idx="2827">
                  <c:v>0.52666666666666662</c:v>
                </c:pt>
                <c:pt idx="2828">
                  <c:v>0.51333333333333331</c:v>
                </c:pt>
                <c:pt idx="2829">
                  <c:v>0.54</c:v>
                </c:pt>
                <c:pt idx="2830">
                  <c:v>0.48</c:v>
                </c:pt>
                <c:pt idx="2831">
                  <c:v>0.45333333333333331</c:v>
                </c:pt>
                <c:pt idx="2832">
                  <c:v>0.45666666666666667</c:v>
                </c:pt>
                <c:pt idx="2833">
                  <c:v>0.42333333333333334</c:v>
                </c:pt>
                <c:pt idx="2834">
                  <c:v>0.46</c:v>
                </c:pt>
                <c:pt idx="2835">
                  <c:v>0.50666666666666671</c:v>
                </c:pt>
                <c:pt idx="2836">
                  <c:v>0.45</c:v>
                </c:pt>
                <c:pt idx="2837">
                  <c:v>0.41333333333333333</c:v>
                </c:pt>
                <c:pt idx="2838">
                  <c:v>0.42</c:v>
                </c:pt>
                <c:pt idx="2839">
                  <c:v>0.44333333333333336</c:v>
                </c:pt>
                <c:pt idx="2840">
                  <c:v>0.48333333333333334</c:v>
                </c:pt>
                <c:pt idx="2841">
                  <c:v>0.42</c:v>
                </c:pt>
                <c:pt idx="2842">
                  <c:v>0.38333333333333336</c:v>
                </c:pt>
                <c:pt idx="2843">
                  <c:v>0.44</c:v>
                </c:pt>
                <c:pt idx="2844">
                  <c:v>0.47</c:v>
                </c:pt>
                <c:pt idx="2845">
                  <c:v>0.43333333333333335</c:v>
                </c:pt>
                <c:pt idx="2846">
                  <c:v>0.41333333333333333</c:v>
                </c:pt>
                <c:pt idx="2847">
                  <c:v>0.41666666666666669</c:v>
                </c:pt>
                <c:pt idx="2848">
                  <c:v>0.37333333333333335</c:v>
                </c:pt>
                <c:pt idx="2849">
                  <c:v>0.53333333333333333</c:v>
                </c:pt>
                <c:pt idx="2850">
                  <c:v>0.45333333333333331</c:v>
                </c:pt>
                <c:pt idx="2851">
                  <c:v>0.40333333333333332</c:v>
                </c:pt>
                <c:pt idx="2852">
                  <c:v>0.42666666666666669</c:v>
                </c:pt>
                <c:pt idx="2853">
                  <c:v>0.43</c:v>
                </c:pt>
                <c:pt idx="2854">
                  <c:v>0.41333333333333333</c:v>
                </c:pt>
                <c:pt idx="2855">
                  <c:v>0.44</c:v>
                </c:pt>
                <c:pt idx="2856">
                  <c:v>0.44333333333333336</c:v>
                </c:pt>
                <c:pt idx="2857">
                  <c:v>0.49333333333333335</c:v>
                </c:pt>
                <c:pt idx="2858">
                  <c:v>0.5</c:v>
                </c:pt>
                <c:pt idx="2859">
                  <c:v>0.44333333333333336</c:v>
                </c:pt>
                <c:pt idx="2860">
                  <c:v>0.46666666666666667</c:v>
                </c:pt>
                <c:pt idx="2861">
                  <c:v>0.46333333333333332</c:v>
                </c:pt>
                <c:pt idx="2862">
                  <c:v>0.45</c:v>
                </c:pt>
                <c:pt idx="2863">
                  <c:v>0.46</c:v>
                </c:pt>
                <c:pt idx="2864">
                  <c:v>0.42</c:v>
                </c:pt>
                <c:pt idx="2865">
                  <c:v>0.42666666666666669</c:v>
                </c:pt>
                <c:pt idx="2866">
                  <c:v>0.44666666666666666</c:v>
                </c:pt>
                <c:pt idx="2867">
                  <c:v>0.41666666666666669</c:v>
                </c:pt>
                <c:pt idx="2868">
                  <c:v>0.42</c:v>
                </c:pt>
                <c:pt idx="2869">
                  <c:v>0.45333333333333331</c:v>
                </c:pt>
                <c:pt idx="2870">
                  <c:v>0.42333333333333334</c:v>
                </c:pt>
                <c:pt idx="2871">
                  <c:v>0.45333333333333331</c:v>
                </c:pt>
                <c:pt idx="2872">
                  <c:v>0.45666666666666667</c:v>
                </c:pt>
                <c:pt idx="2873">
                  <c:v>0.35</c:v>
                </c:pt>
                <c:pt idx="2874">
                  <c:v>0.41</c:v>
                </c:pt>
                <c:pt idx="2875">
                  <c:v>0.35</c:v>
                </c:pt>
                <c:pt idx="2876">
                  <c:v>0.45</c:v>
                </c:pt>
                <c:pt idx="2877">
                  <c:v>0.44666666666666666</c:v>
                </c:pt>
                <c:pt idx="2878">
                  <c:v>0.47</c:v>
                </c:pt>
                <c:pt idx="2879">
                  <c:v>0.39</c:v>
                </c:pt>
                <c:pt idx="2880">
                  <c:v>0.39333333333333331</c:v>
                </c:pt>
                <c:pt idx="2881">
                  <c:v>0.40333333333333332</c:v>
                </c:pt>
                <c:pt idx="2882">
                  <c:v>0.39666666666666667</c:v>
                </c:pt>
                <c:pt idx="2883">
                  <c:v>0.37666666666666665</c:v>
                </c:pt>
                <c:pt idx="2884">
                  <c:v>0.42333333333333334</c:v>
                </c:pt>
                <c:pt idx="2885">
                  <c:v>0.47</c:v>
                </c:pt>
                <c:pt idx="2886">
                  <c:v>0.40333333333333332</c:v>
                </c:pt>
                <c:pt idx="2887">
                  <c:v>0.41333333333333333</c:v>
                </c:pt>
                <c:pt idx="2888">
                  <c:v>0.38333333333333336</c:v>
                </c:pt>
                <c:pt idx="2889">
                  <c:v>0.36333333333333334</c:v>
                </c:pt>
                <c:pt idx="2890">
                  <c:v>0.35666666666666669</c:v>
                </c:pt>
                <c:pt idx="2891">
                  <c:v>0.43666666666666665</c:v>
                </c:pt>
                <c:pt idx="2892">
                  <c:v>0.45</c:v>
                </c:pt>
                <c:pt idx="2893">
                  <c:v>0.4</c:v>
                </c:pt>
                <c:pt idx="2894">
                  <c:v>0.41666666666666669</c:v>
                </c:pt>
                <c:pt idx="2895">
                  <c:v>0.43333333333333335</c:v>
                </c:pt>
                <c:pt idx="2896">
                  <c:v>0.44</c:v>
                </c:pt>
                <c:pt idx="2897">
                  <c:v>0.47333333333333333</c:v>
                </c:pt>
                <c:pt idx="2898">
                  <c:v>0.33666666666666667</c:v>
                </c:pt>
                <c:pt idx="2899">
                  <c:v>0.41666666666666669</c:v>
                </c:pt>
                <c:pt idx="2900">
                  <c:v>0.35</c:v>
                </c:pt>
                <c:pt idx="2901">
                  <c:v>0.40666666666666668</c:v>
                </c:pt>
                <c:pt idx="2902">
                  <c:v>0.36</c:v>
                </c:pt>
                <c:pt idx="2903">
                  <c:v>0.40666666666666668</c:v>
                </c:pt>
                <c:pt idx="2904">
                  <c:v>0.4</c:v>
                </c:pt>
                <c:pt idx="2905">
                  <c:v>0.41</c:v>
                </c:pt>
                <c:pt idx="2906">
                  <c:v>0.41333333333333333</c:v>
                </c:pt>
                <c:pt idx="2907">
                  <c:v>0.43333333333333335</c:v>
                </c:pt>
                <c:pt idx="2908">
                  <c:v>0.37333333333333335</c:v>
                </c:pt>
                <c:pt idx="2909">
                  <c:v>0.36666666666666664</c:v>
                </c:pt>
                <c:pt idx="2910">
                  <c:v>0.37</c:v>
                </c:pt>
                <c:pt idx="2911">
                  <c:v>0.42333333333333334</c:v>
                </c:pt>
                <c:pt idx="2912">
                  <c:v>0.41333333333333333</c:v>
                </c:pt>
                <c:pt idx="2913">
                  <c:v>0.39666666666666667</c:v>
                </c:pt>
                <c:pt idx="2914">
                  <c:v>0.37</c:v>
                </c:pt>
                <c:pt idx="2915">
                  <c:v>0.35666666666666669</c:v>
                </c:pt>
                <c:pt idx="2916">
                  <c:v>0.36333333333333334</c:v>
                </c:pt>
                <c:pt idx="2917">
                  <c:v>0.38</c:v>
                </c:pt>
                <c:pt idx="2918">
                  <c:v>0.39</c:v>
                </c:pt>
                <c:pt idx="2919">
                  <c:v>0.39666666666666667</c:v>
                </c:pt>
                <c:pt idx="2920">
                  <c:v>0.39666666666666667</c:v>
                </c:pt>
                <c:pt idx="2921">
                  <c:v>0.41666666666666669</c:v>
                </c:pt>
                <c:pt idx="2922">
                  <c:v>0.46333333333333332</c:v>
                </c:pt>
                <c:pt idx="2923">
                  <c:v>0.38</c:v>
                </c:pt>
                <c:pt idx="2924">
                  <c:v>0.39</c:v>
                </c:pt>
                <c:pt idx="2925">
                  <c:v>0.38666666666666666</c:v>
                </c:pt>
                <c:pt idx="2926">
                  <c:v>0.40666666666666668</c:v>
                </c:pt>
                <c:pt idx="2927">
                  <c:v>0.35666666666666669</c:v>
                </c:pt>
                <c:pt idx="2928">
                  <c:v>0.33666666666666667</c:v>
                </c:pt>
                <c:pt idx="2929">
                  <c:v>0.37</c:v>
                </c:pt>
                <c:pt idx="2930">
                  <c:v>0.38</c:v>
                </c:pt>
                <c:pt idx="2931">
                  <c:v>0.42333333333333334</c:v>
                </c:pt>
                <c:pt idx="2932">
                  <c:v>0.4</c:v>
                </c:pt>
                <c:pt idx="2933">
                  <c:v>0.41333333333333333</c:v>
                </c:pt>
                <c:pt idx="2934">
                  <c:v>0.36</c:v>
                </c:pt>
                <c:pt idx="2935">
                  <c:v>0.44333333333333336</c:v>
                </c:pt>
                <c:pt idx="2936">
                  <c:v>0.35333333333333333</c:v>
                </c:pt>
                <c:pt idx="2937">
                  <c:v>0.38666666666666666</c:v>
                </c:pt>
                <c:pt idx="2938">
                  <c:v>0.37</c:v>
                </c:pt>
                <c:pt idx="2939">
                  <c:v>0.38666666666666666</c:v>
                </c:pt>
                <c:pt idx="2940">
                  <c:v>0.45</c:v>
                </c:pt>
                <c:pt idx="2941">
                  <c:v>0.4</c:v>
                </c:pt>
                <c:pt idx="2942">
                  <c:v>0.40666666666666668</c:v>
                </c:pt>
                <c:pt idx="2943">
                  <c:v>0.34333333333333332</c:v>
                </c:pt>
                <c:pt idx="2944">
                  <c:v>0.42333333333333334</c:v>
                </c:pt>
                <c:pt idx="2945">
                  <c:v>0.36666666666666664</c:v>
                </c:pt>
                <c:pt idx="2946">
                  <c:v>0.34333333333333332</c:v>
                </c:pt>
                <c:pt idx="2947">
                  <c:v>0.30666666666666664</c:v>
                </c:pt>
                <c:pt idx="2948">
                  <c:v>0.36666666666666664</c:v>
                </c:pt>
                <c:pt idx="2949">
                  <c:v>0.31</c:v>
                </c:pt>
                <c:pt idx="2950">
                  <c:v>0.34666666666666668</c:v>
                </c:pt>
                <c:pt idx="2951">
                  <c:v>0.33333333333333331</c:v>
                </c:pt>
                <c:pt idx="2952">
                  <c:v>0.32666666666666666</c:v>
                </c:pt>
                <c:pt idx="2953">
                  <c:v>0.37666666666666665</c:v>
                </c:pt>
                <c:pt idx="2954">
                  <c:v>0.4</c:v>
                </c:pt>
                <c:pt idx="2955">
                  <c:v>0.41</c:v>
                </c:pt>
                <c:pt idx="2956">
                  <c:v>0.43333333333333335</c:v>
                </c:pt>
                <c:pt idx="2957">
                  <c:v>0.36333333333333334</c:v>
                </c:pt>
                <c:pt idx="2958">
                  <c:v>0.30666666666666664</c:v>
                </c:pt>
                <c:pt idx="2959">
                  <c:v>0.39333333333333331</c:v>
                </c:pt>
                <c:pt idx="2960">
                  <c:v>0.30333333333333334</c:v>
                </c:pt>
                <c:pt idx="2961">
                  <c:v>0.37</c:v>
                </c:pt>
                <c:pt idx="2962">
                  <c:v>0.36</c:v>
                </c:pt>
                <c:pt idx="2963">
                  <c:v>0.33666666666666667</c:v>
                </c:pt>
                <c:pt idx="2964">
                  <c:v>0.27666666666666667</c:v>
                </c:pt>
                <c:pt idx="2965">
                  <c:v>0.30333333333333334</c:v>
                </c:pt>
                <c:pt idx="2966">
                  <c:v>0.37666666666666665</c:v>
                </c:pt>
                <c:pt idx="2967">
                  <c:v>0.36</c:v>
                </c:pt>
                <c:pt idx="2968">
                  <c:v>0.28999999999999998</c:v>
                </c:pt>
                <c:pt idx="2969">
                  <c:v>0.37</c:v>
                </c:pt>
                <c:pt idx="2970">
                  <c:v>0.34333333333333332</c:v>
                </c:pt>
                <c:pt idx="2971">
                  <c:v>0.33</c:v>
                </c:pt>
                <c:pt idx="2972">
                  <c:v>0.31</c:v>
                </c:pt>
                <c:pt idx="2973">
                  <c:v>0.31333333333333335</c:v>
                </c:pt>
                <c:pt idx="2974">
                  <c:v>0.34</c:v>
                </c:pt>
                <c:pt idx="2975">
                  <c:v>0.29666666666666669</c:v>
                </c:pt>
                <c:pt idx="2976">
                  <c:v>0.42333333333333334</c:v>
                </c:pt>
                <c:pt idx="2977">
                  <c:v>0.35666666666666669</c:v>
                </c:pt>
                <c:pt idx="2978">
                  <c:v>0.32666666666666666</c:v>
                </c:pt>
                <c:pt idx="2979">
                  <c:v>0.35333333333333333</c:v>
                </c:pt>
                <c:pt idx="2980">
                  <c:v>0.35333333333333333</c:v>
                </c:pt>
                <c:pt idx="2981">
                  <c:v>0.31333333333333335</c:v>
                </c:pt>
                <c:pt idx="2982">
                  <c:v>0.36</c:v>
                </c:pt>
                <c:pt idx="2983">
                  <c:v>0.37666666666666665</c:v>
                </c:pt>
                <c:pt idx="2984">
                  <c:v>0.34666666666666668</c:v>
                </c:pt>
                <c:pt idx="2985">
                  <c:v>0.31</c:v>
                </c:pt>
                <c:pt idx="2986">
                  <c:v>0.33666666666666667</c:v>
                </c:pt>
                <c:pt idx="2987">
                  <c:v>0.29333333333333333</c:v>
                </c:pt>
                <c:pt idx="2988">
                  <c:v>0.32333333333333331</c:v>
                </c:pt>
                <c:pt idx="2989">
                  <c:v>0.26</c:v>
                </c:pt>
                <c:pt idx="2990">
                  <c:v>0.34666666666666668</c:v>
                </c:pt>
                <c:pt idx="2991">
                  <c:v>0.33</c:v>
                </c:pt>
                <c:pt idx="2992">
                  <c:v>0.33666666666666667</c:v>
                </c:pt>
                <c:pt idx="2993">
                  <c:v>0.4</c:v>
                </c:pt>
                <c:pt idx="2994">
                  <c:v>0.34666666666666668</c:v>
                </c:pt>
                <c:pt idx="2995">
                  <c:v>0.29666666666666669</c:v>
                </c:pt>
                <c:pt idx="2996">
                  <c:v>0.32666666666666666</c:v>
                </c:pt>
                <c:pt idx="2997">
                  <c:v>0.28000000000000003</c:v>
                </c:pt>
                <c:pt idx="2998">
                  <c:v>0.33</c:v>
                </c:pt>
                <c:pt idx="2999">
                  <c:v>0.30666666666666664</c:v>
                </c:pt>
                <c:pt idx="3000">
                  <c:v>0.32333333333333331</c:v>
                </c:pt>
                <c:pt idx="3001">
                  <c:v>0.32333333333333331</c:v>
                </c:pt>
                <c:pt idx="3002">
                  <c:v>0.37</c:v>
                </c:pt>
                <c:pt idx="3003">
                  <c:v>0.36666666666666664</c:v>
                </c:pt>
                <c:pt idx="3004">
                  <c:v>0.30666666666666664</c:v>
                </c:pt>
                <c:pt idx="3005">
                  <c:v>0.31</c:v>
                </c:pt>
                <c:pt idx="3006">
                  <c:v>0.28666666666666668</c:v>
                </c:pt>
                <c:pt idx="3007">
                  <c:v>0.27666666666666667</c:v>
                </c:pt>
                <c:pt idx="3008">
                  <c:v>0.30333333333333334</c:v>
                </c:pt>
                <c:pt idx="3009">
                  <c:v>0.29666666666666669</c:v>
                </c:pt>
                <c:pt idx="3010">
                  <c:v>0.32</c:v>
                </c:pt>
                <c:pt idx="3011">
                  <c:v>0.34</c:v>
                </c:pt>
                <c:pt idx="3012">
                  <c:v>0.33</c:v>
                </c:pt>
                <c:pt idx="3013">
                  <c:v>0.29666666666666669</c:v>
                </c:pt>
                <c:pt idx="3014">
                  <c:v>0.34</c:v>
                </c:pt>
                <c:pt idx="3015">
                  <c:v>0.32333333333333331</c:v>
                </c:pt>
                <c:pt idx="3016">
                  <c:v>0.29666666666666669</c:v>
                </c:pt>
                <c:pt idx="3017">
                  <c:v>0.37</c:v>
                </c:pt>
                <c:pt idx="3018">
                  <c:v>0.30666666666666664</c:v>
                </c:pt>
                <c:pt idx="3019">
                  <c:v>0.32</c:v>
                </c:pt>
                <c:pt idx="3020">
                  <c:v>0.35333333333333333</c:v>
                </c:pt>
                <c:pt idx="3021">
                  <c:v>0.27333333333333332</c:v>
                </c:pt>
                <c:pt idx="3022">
                  <c:v>0.33666666666666667</c:v>
                </c:pt>
                <c:pt idx="3023">
                  <c:v>0.3</c:v>
                </c:pt>
                <c:pt idx="3024">
                  <c:v>0.3</c:v>
                </c:pt>
                <c:pt idx="3025">
                  <c:v>0.26</c:v>
                </c:pt>
                <c:pt idx="3026">
                  <c:v>0.26</c:v>
                </c:pt>
                <c:pt idx="3027">
                  <c:v>0.27666666666666667</c:v>
                </c:pt>
                <c:pt idx="3028">
                  <c:v>0.25666666666666665</c:v>
                </c:pt>
                <c:pt idx="3029">
                  <c:v>0.35666666666666669</c:v>
                </c:pt>
                <c:pt idx="3030">
                  <c:v>0.3</c:v>
                </c:pt>
                <c:pt idx="3031">
                  <c:v>0.36333333333333334</c:v>
                </c:pt>
                <c:pt idx="3032">
                  <c:v>0.39</c:v>
                </c:pt>
                <c:pt idx="3033">
                  <c:v>0.32</c:v>
                </c:pt>
                <c:pt idx="3034">
                  <c:v>0.32</c:v>
                </c:pt>
                <c:pt idx="3035">
                  <c:v>0.32</c:v>
                </c:pt>
                <c:pt idx="3036">
                  <c:v>0.28333333333333333</c:v>
                </c:pt>
                <c:pt idx="3037">
                  <c:v>0.38</c:v>
                </c:pt>
                <c:pt idx="3038">
                  <c:v>0.30666666666666664</c:v>
                </c:pt>
                <c:pt idx="3039">
                  <c:v>0.35</c:v>
                </c:pt>
                <c:pt idx="3040">
                  <c:v>0.32333333333333331</c:v>
                </c:pt>
                <c:pt idx="3041">
                  <c:v>0.28999999999999998</c:v>
                </c:pt>
                <c:pt idx="3042">
                  <c:v>0.26333333333333331</c:v>
                </c:pt>
                <c:pt idx="3043">
                  <c:v>0.34333333333333332</c:v>
                </c:pt>
                <c:pt idx="3044">
                  <c:v>0.37333333333333335</c:v>
                </c:pt>
                <c:pt idx="3045">
                  <c:v>0.22333333333333333</c:v>
                </c:pt>
                <c:pt idx="3046">
                  <c:v>0.33333333333333331</c:v>
                </c:pt>
                <c:pt idx="3047">
                  <c:v>0.30333333333333334</c:v>
                </c:pt>
                <c:pt idx="3048">
                  <c:v>0.28000000000000003</c:v>
                </c:pt>
                <c:pt idx="3049">
                  <c:v>0.28000000000000003</c:v>
                </c:pt>
                <c:pt idx="3050">
                  <c:v>0.31</c:v>
                </c:pt>
                <c:pt idx="3051">
                  <c:v>0.39</c:v>
                </c:pt>
                <c:pt idx="3052">
                  <c:v>0.28000000000000003</c:v>
                </c:pt>
                <c:pt idx="3053">
                  <c:v>0.26666666666666666</c:v>
                </c:pt>
                <c:pt idx="3054">
                  <c:v>0.24666666666666667</c:v>
                </c:pt>
                <c:pt idx="3055">
                  <c:v>0.33</c:v>
                </c:pt>
                <c:pt idx="3056">
                  <c:v>0.25333333333333335</c:v>
                </c:pt>
                <c:pt idx="3057">
                  <c:v>0.33666666666666667</c:v>
                </c:pt>
                <c:pt idx="3058">
                  <c:v>0.3</c:v>
                </c:pt>
                <c:pt idx="3059">
                  <c:v>0.28333333333333333</c:v>
                </c:pt>
                <c:pt idx="3060">
                  <c:v>0.34333333333333332</c:v>
                </c:pt>
                <c:pt idx="3061">
                  <c:v>0.25333333333333335</c:v>
                </c:pt>
                <c:pt idx="3062">
                  <c:v>0.25333333333333335</c:v>
                </c:pt>
                <c:pt idx="3063">
                  <c:v>0.34</c:v>
                </c:pt>
                <c:pt idx="3064">
                  <c:v>0.26666666666666666</c:v>
                </c:pt>
                <c:pt idx="3065">
                  <c:v>0.29333333333333333</c:v>
                </c:pt>
                <c:pt idx="3066">
                  <c:v>0.25333333333333335</c:v>
                </c:pt>
                <c:pt idx="3067">
                  <c:v>0.29333333333333333</c:v>
                </c:pt>
                <c:pt idx="3068">
                  <c:v>0.28000000000000003</c:v>
                </c:pt>
                <c:pt idx="3069">
                  <c:v>0.25666666666666665</c:v>
                </c:pt>
                <c:pt idx="3070">
                  <c:v>0.26666666666666666</c:v>
                </c:pt>
                <c:pt idx="3071">
                  <c:v>0.35666666666666669</c:v>
                </c:pt>
                <c:pt idx="3072">
                  <c:v>0.32</c:v>
                </c:pt>
                <c:pt idx="3073">
                  <c:v>0.31</c:v>
                </c:pt>
                <c:pt idx="3074">
                  <c:v>0.35666666666666669</c:v>
                </c:pt>
                <c:pt idx="3075">
                  <c:v>0.28333333333333333</c:v>
                </c:pt>
                <c:pt idx="3076">
                  <c:v>0.32</c:v>
                </c:pt>
                <c:pt idx="3077">
                  <c:v>0.32666666666666666</c:v>
                </c:pt>
                <c:pt idx="3078">
                  <c:v>0.23333333333333334</c:v>
                </c:pt>
                <c:pt idx="3079">
                  <c:v>0.26333333333333331</c:v>
                </c:pt>
                <c:pt idx="3080">
                  <c:v>0.19333333333333333</c:v>
                </c:pt>
                <c:pt idx="3081">
                  <c:v>0.31333333333333335</c:v>
                </c:pt>
                <c:pt idx="3082">
                  <c:v>0.22666666666666666</c:v>
                </c:pt>
                <c:pt idx="3083">
                  <c:v>0.31</c:v>
                </c:pt>
                <c:pt idx="3084">
                  <c:v>0.26666666666666666</c:v>
                </c:pt>
                <c:pt idx="3085">
                  <c:v>0.23666666666666666</c:v>
                </c:pt>
                <c:pt idx="3086">
                  <c:v>0.29666666666666669</c:v>
                </c:pt>
                <c:pt idx="3087">
                  <c:v>0.30333333333333334</c:v>
                </c:pt>
                <c:pt idx="3088">
                  <c:v>0.30333333333333334</c:v>
                </c:pt>
                <c:pt idx="3089">
                  <c:v>0.3</c:v>
                </c:pt>
                <c:pt idx="3090">
                  <c:v>0.32333333333333331</c:v>
                </c:pt>
                <c:pt idx="3091">
                  <c:v>0.27333333333333332</c:v>
                </c:pt>
                <c:pt idx="3092">
                  <c:v>0.32666666666666666</c:v>
                </c:pt>
                <c:pt idx="3093">
                  <c:v>0.25333333333333335</c:v>
                </c:pt>
                <c:pt idx="3094">
                  <c:v>0.33</c:v>
                </c:pt>
                <c:pt idx="3095">
                  <c:v>0.31</c:v>
                </c:pt>
                <c:pt idx="3096">
                  <c:v>0.27333333333333332</c:v>
                </c:pt>
                <c:pt idx="3097">
                  <c:v>0.25666666666666665</c:v>
                </c:pt>
                <c:pt idx="3098">
                  <c:v>0.26666666666666666</c:v>
                </c:pt>
                <c:pt idx="3099">
                  <c:v>0.29333333333333333</c:v>
                </c:pt>
                <c:pt idx="3100">
                  <c:v>0.26333333333333331</c:v>
                </c:pt>
                <c:pt idx="3101">
                  <c:v>0.31666666666666665</c:v>
                </c:pt>
                <c:pt idx="3102">
                  <c:v>0.24666666666666667</c:v>
                </c:pt>
                <c:pt idx="3103">
                  <c:v>0.26333333333333331</c:v>
                </c:pt>
                <c:pt idx="3104">
                  <c:v>0.22</c:v>
                </c:pt>
                <c:pt idx="3105">
                  <c:v>0.26666666666666666</c:v>
                </c:pt>
                <c:pt idx="3106">
                  <c:v>0.24333333333333335</c:v>
                </c:pt>
                <c:pt idx="3107">
                  <c:v>0.28999999999999998</c:v>
                </c:pt>
                <c:pt idx="3108">
                  <c:v>0.30333333333333334</c:v>
                </c:pt>
                <c:pt idx="3109">
                  <c:v>0.25666666666666665</c:v>
                </c:pt>
                <c:pt idx="3110">
                  <c:v>0.25333333333333335</c:v>
                </c:pt>
                <c:pt idx="3111">
                  <c:v>0.26666666666666666</c:v>
                </c:pt>
                <c:pt idx="3112">
                  <c:v>0.31</c:v>
                </c:pt>
                <c:pt idx="3113">
                  <c:v>0.25333333333333335</c:v>
                </c:pt>
                <c:pt idx="3114">
                  <c:v>0.25666666666666665</c:v>
                </c:pt>
                <c:pt idx="3115">
                  <c:v>0.30666666666666664</c:v>
                </c:pt>
                <c:pt idx="3116">
                  <c:v>0.26333333333333331</c:v>
                </c:pt>
                <c:pt idx="3117">
                  <c:v>0.26666666666666666</c:v>
                </c:pt>
                <c:pt idx="3118">
                  <c:v>0.28666666666666668</c:v>
                </c:pt>
                <c:pt idx="3119">
                  <c:v>0.26333333333333331</c:v>
                </c:pt>
                <c:pt idx="3120">
                  <c:v>0.20666666666666667</c:v>
                </c:pt>
                <c:pt idx="3121">
                  <c:v>0.23</c:v>
                </c:pt>
                <c:pt idx="3122">
                  <c:v>0.28333333333333333</c:v>
                </c:pt>
                <c:pt idx="3123">
                  <c:v>0.23666666666666666</c:v>
                </c:pt>
                <c:pt idx="3124">
                  <c:v>0.26333333333333331</c:v>
                </c:pt>
                <c:pt idx="3125">
                  <c:v>0.27</c:v>
                </c:pt>
                <c:pt idx="3126">
                  <c:v>0.30666666666666664</c:v>
                </c:pt>
                <c:pt idx="3127">
                  <c:v>0.28000000000000003</c:v>
                </c:pt>
                <c:pt idx="3128">
                  <c:v>0.18666666666666668</c:v>
                </c:pt>
                <c:pt idx="3129">
                  <c:v>0.28333333333333333</c:v>
                </c:pt>
                <c:pt idx="3130">
                  <c:v>0.21666666666666667</c:v>
                </c:pt>
                <c:pt idx="3131">
                  <c:v>0.24666666666666667</c:v>
                </c:pt>
                <c:pt idx="3132">
                  <c:v>0.24</c:v>
                </c:pt>
                <c:pt idx="3133">
                  <c:v>0.26666666666666666</c:v>
                </c:pt>
                <c:pt idx="3134">
                  <c:v>0.28999999999999998</c:v>
                </c:pt>
                <c:pt idx="3135">
                  <c:v>0.20666666666666667</c:v>
                </c:pt>
                <c:pt idx="3136">
                  <c:v>0.25666666666666665</c:v>
                </c:pt>
                <c:pt idx="3137">
                  <c:v>0.27333333333333332</c:v>
                </c:pt>
                <c:pt idx="3138">
                  <c:v>0.22</c:v>
                </c:pt>
                <c:pt idx="3139">
                  <c:v>0.25666666666666665</c:v>
                </c:pt>
                <c:pt idx="3140">
                  <c:v>0.24666666666666667</c:v>
                </c:pt>
                <c:pt idx="3141">
                  <c:v>0.25333333333333335</c:v>
                </c:pt>
                <c:pt idx="3142">
                  <c:v>0.27</c:v>
                </c:pt>
                <c:pt idx="3143">
                  <c:v>0.23333333333333334</c:v>
                </c:pt>
                <c:pt idx="3144">
                  <c:v>0.22666666666666666</c:v>
                </c:pt>
                <c:pt idx="3145">
                  <c:v>0.23666666666666666</c:v>
                </c:pt>
                <c:pt idx="3146">
                  <c:v>0.22</c:v>
                </c:pt>
                <c:pt idx="3147">
                  <c:v>0.28333333333333333</c:v>
                </c:pt>
                <c:pt idx="3148">
                  <c:v>0.25</c:v>
                </c:pt>
                <c:pt idx="3149">
                  <c:v>0.28000000000000003</c:v>
                </c:pt>
                <c:pt idx="3150">
                  <c:v>0.27333333333333332</c:v>
                </c:pt>
                <c:pt idx="3151">
                  <c:v>0.19666666666666666</c:v>
                </c:pt>
                <c:pt idx="3152">
                  <c:v>0.25666666666666665</c:v>
                </c:pt>
                <c:pt idx="3153">
                  <c:v>0.24666666666666667</c:v>
                </c:pt>
                <c:pt idx="3154">
                  <c:v>0.28999999999999998</c:v>
                </c:pt>
                <c:pt idx="3155">
                  <c:v>0.26</c:v>
                </c:pt>
                <c:pt idx="3156">
                  <c:v>0.23666666666666666</c:v>
                </c:pt>
                <c:pt idx="3157">
                  <c:v>0.25333333333333335</c:v>
                </c:pt>
                <c:pt idx="3158">
                  <c:v>0.28333333333333333</c:v>
                </c:pt>
                <c:pt idx="3159">
                  <c:v>0.24</c:v>
                </c:pt>
                <c:pt idx="3160">
                  <c:v>0.26666666666666666</c:v>
                </c:pt>
                <c:pt idx="3161">
                  <c:v>0.24666666666666667</c:v>
                </c:pt>
                <c:pt idx="3162">
                  <c:v>0.28000000000000003</c:v>
                </c:pt>
                <c:pt idx="3163">
                  <c:v>0.23</c:v>
                </c:pt>
                <c:pt idx="3164">
                  <c:v>0.17333333333333334</c:v>
                </c:pt>
                <c:pt idx="3165">
                  <c:v>0.21666666666666667</c:v>
                </c:pt>
                <c:pt idx="3166">
                  <c:v>0.25</c:v>
                </c:pt>
                <c:pt idx="3167">
                  <c:v>0.19333333333333333</c:v>
                </c:pt>
                <c:pt idx="3168">
                  <c:v>0.24333333333333335</c:v>
                </c:pt>
                <c:pt idx="3169">
                  <c:v>0.25</c:v>
                </c:pt>
                <c:pt idx="3170">
                  <c:v>0.22666666666666666</c:v>
                </c:pt>
                <c:pt idx="3171">
                  <c:v>0.23333333333333334</c:v>
                </c:pt>
                <c:pt idx="3172">
                  <c:v>0.23666666666666666</c:v>
                </c:pt>
                <c:pt idx="3173">
                  <c:v>0.24666666666666667</c:v>
                </c:pt>
                <c:pt idx="3174">
                  <c:v>0.21333333333333335</c:v>
                </c:pt>
                <c:pt idx="3175">
                  <c:v>0.25333333333333335</c:v>
                </c:pt>
                <c:pt idx="3176">
                  <c:v>0.23666666666666666</c:v>
                </c:pt>
                <c:pt idx="3177">
                  <c:v>0.24</c:v>
                </c:pt>
                <c:pt idx="3178">
                  <c:v>0.19666666666666666</c:v>
                </c:pt>
                <c:pt idx="3179">
                  <c:v>0.27333333333333332</c:v>
                </c:pt>
                <c:pt idx="3180">
                  <c:v>0.25666666666666665</c:v>
                </c:pt>
                <c:pt idx="3181">
                  <c:v>0.25</c:v>
                </c:pt>
                <c:pt idx="3182">
                  <c:v>0.23666666666666666</c:v>
                </c:pt>
                <c:pt idx="3183">
                  <c:v>0.26</c:v>
                </c:pt>
                <c:pt idx="3184">
                  <c:v>0.28666666666666668</c:v>
                </c:pt>
                <c:pt idx="3185">
                  <c:v>0.24</c:v>
                </c:pt>
                <c:pt idx="3186">
                  <c:v>0.21333333333333335</c:v>
                </c:pt>
                <c:pt idx="3187">
                  <c:v>0.19</c:v>
                </c:pt>
                <c:pt idx="3188">
                  <c:v>0.21666666666666667</c:v>
                </c:pt>
                <c:pt idx="3189">
                  <c:v>0.2</c:v>
                </c:pt>
                <c:pt idx="3190">
                  <c:v>0.23</c:v>
                </c:pt>
                <c:pt idx="3191">
                  <c:v>0.23333333333333334</c:v>
                </c:pt>
                <c:pt idx="3192">
                  <c:v>0.19666666666666666</c:v>
                </c:pt>
                <c:pt idx="3193">
                  <c:v>0.23666666666666666</c:v>
                </c:pt>
                <c:pt idx="3194">
                  <c:v>0.18666666666666668</c:v>
                </c:pt>
                <c:pt idx="3195">
                  <c:v>0.21</c:v>
                </c:pt>
                <c:pt idx="3196">
                  <c:v>0.21</c:v>
                </c:pt>
                <c:pt idx="3197">
                  <c:v>0.18333333333333332</c:v>
                </c:pt>
                <c:pt idx="3198">
                  <c:v>0.24333333333333335</c:v>
                </c:pt>
                <c:pt idx="3199">
                  <c:v>0.23666666666666666</c:v>
                </c:pt>
                <c:pt idx="3200">
                  <c:v>0.22</c:v>
                </c:pt>
                <c:pt idx="3201">
                  <c:v>0.25</c:v>
                </c:pt>
                <c:pt idx="3202">
                  <c:v>0.21</c:v>
                </c:pt>
                <c:pt idx="3203">
                  <c:v>0.22</c:v>
                </c:pt>
                <c:pt idx="3204">
                  <c:v>0.23</c:v>
                </c:pt>
                <c:pt idx="3205">
                  <c:v>0.21</c:v>
                </c:pt>
                <c:pt idx="3206">
                  <c:v>0.23333333333333334</c:v>
                </c:pt>
                <c:pt idx="3207">
                  <c:v>0.23333333333333334</c:v>
                </c:pt>
                <c:pt idx="3208">
                  <c:v>0.15</c:v>
                </c:pt>
                <c:pt idx="3209">
                  <c:v>0.20666666666666667</c:v>
                </c:pt>
                <c:pt idx="3210">
                  <c:v>0.22666666666666666</c:v>
                </c:pt>
                <c:pt idx="3211">
                  <c:v>0.17</c:v>
                </c:pt>
                <c:pt idx="3212">
                  <c:v>0.20333333333333334</c:v>
                </c:pt>
                <c:pt idx="3213">
                  <c:v>0.18</c:v>
                </c:pt>
                <c:pt idx="3214">
                  <c:v>0.22333333333333333</c:v>
                </c:pt>
                <c:pt idx="3215">
                  <c:v>0.22</c:v>
                </c:pt>
                <c:pt idx="3216">
                  <c:v>0.21333333333333335</c:v>
                </c:pt>
                <c:pt idx="3217">
                  <c:v>0.20666666666666667</c:v>
                </c:pt>
                <c:pt idx="3218">
                  <c:v>0.20333333333333334</c:v>
                </c:pt>
                <c:pt idx="3219">
                  <c:v>0.17666666666666667</c:v>
                </c:pt>
                <c:pt idx="3220">
                  <c:v>0.22</c:v>
                </c:pt>
                <c:pt idx="3221">
                  <c:v>0.2</c:v>
                </c:pt>
                <c:pt idx="3222">
                  <c:v>0.23333333333333334</c:v>
                </c:pt>
                <c:pt idx="3223">
                  <c:v>0.22</c:v>
                </c:pt>
                <c:pt idx="3224">
                  <c:v>0.19</c:v>
                </c:pt>
                <c:pt idx="3225">
                  <c:v>0.17</c:v>
                </c:pt>
                <c:pt idx="3226">
                  <c:v>0.20666666666666667</c:v>
                </c:pt>
                <c:pt idx="3227">
                  <c:v>0.19</c:v>
                </c:pt>
                <c:pt idx="3228">
                  <c:v>0.22</c:v>
                </c:pt>
                <c:pt idx="3229">
                  <c:v>0.21333333333333335</c:v>
                </c:pt>
                <c:pt idx="3230">
                  <c:v>0.2</c:v>
                </c:pt>
                <c:pt idx="3231">
                  <c:v>0.22</c:v>
                </c:pt>
                <c:pt idx="3232">
                  <c:v>0.20333333333333334</c:v>
                </c:pt>
                <c:pt idx="3233">
                  <c:v>0.26</c:v>
                </c:pt>
                <c:pt idx="3234">
                  <c:v>0.24666666666666667</c:v>
                </c:pt>
                <c:pt idx="3235">
                  <c:v>0.21666666666666667</c:v>
                </c:pt>
                <c:pt idx="3236">
                  <c:v>0.2</c:v>
                </c:pt>
                <c:pt idx="3237">
                  <c:v>0.14333333333333334</c:v>
                </c:pt>
                <c:pt idx="3238">
                  <c:v>0.22333333333333333</c:v>
                </c:pt>
                <c:pt idx="3239">
                  <c:v>0.2</c:v>
                </c:pt>
                <c:pt idx="3240">
                  <c:v>0.19333333333333333</c:v>
                </c:pt>
                <c:pt idx="3241">
                  <c:v>0.2</c:v>
                </c:pt>
                <c:pt idx="3242">
                  <c:v>0.17666666666666667</c:v>
                </c:pt>
                <c:pt idx="3243">
                  <c:v>0.20333333333333334</c:v>
                </c:pt>
                <c:pt idx="3244">
                  <c:v>0.19</c:v>
                </c:pt>
                <c:pt idx="3245">
                  <c:v>0.2</c:v>
                </c:pt>
                <c:pt idx="3246">
                  <c:v>0.17</c:v>
                </c:pt>
                <c:pt idx="3247">
                  <c:v>0.20333333333333334</c:v>
                </c:pt>
                <c:pt idx="3248">
                  <c:v>0.19</c:v>
                </c:pt>
                <c:pt idx="3249">
                  <c:v>0.18333333333333332</c:v>
                </c:pt>
                <c:pt idx="3250">
                  <c:v>0.18333333333333332</c:v>
                </c:pt>
                <c:pt idx="3251">
                  <c:v>0.20666666666666667</c:v>
                </c:pt>
                <c:pt idx="3252">
                  <c:v>0.16333333333333333</c:v>
                </c:pt>
                <c:pt idx="3253">
                  <c:v>0.17666666666666667</c:v>
                </c:pt>
                <c:pt idx="3254">
                  <c:v>0.17</c:v>
                </c:pt>
                <c:pt idx="3255">
                  <c:v>0.19</c:v>
                </c:pt>
                <c:pt idx="3256">
                  <c:v>0.17666666666666667</c:v>
                </c:pt>
                <c:pt idx="3257">
                  <c:v>0.14666666666666667</c:v>
                </c:pt>
                <c:pt idx="3258">
                  <c:v>0.2</c:v>
                </c:pt>
                <c:pt idx="3259">
                  <c:v>0.2</c:v>
                </c:pt>
                <c:pt idx="3260">
                  <c:v>0.15</c:v>
                </c:pt>
                <c:pt idx="3261">
                  <c:v>0.17666666666666667</c:v>
                </c:pt>
                <c:pt idx="3262">
                  <c:v>0.21</c:v>
                </c:pt>
                <c:pt idx="3263">
                  <c:v>0.17333333333333334</c:v>
                </c:pt>
                <c:pt idx="3264">
                  <c:v>0.18666666666666668</c:v>
                </c:pt>
                <c:pt idx="3265">
                  <c:v>0.19</c:v>
                </c:pt>
                <c:pt idx="3266">
                  <c:v>0.17</c:v>
                </c:pt>
                <c:pt idx="3267">
                  <c:v>0.15</c:v>
                </c:pt>
                <c:pt idx="3268">
                  <c:v>0.18666666666666668</c:v>
                </c:pt>
                <c:pt idx="3269">
                  <c:v>0.19333333333333333</c:v>
                </c:pt>
                <c:pt idx="3270">
                  <c:v>0.17</c:v>
                </c:pt>
                <c:pt idx="3271">
                  <c:v>0.22666666666666666</c:v>
                </c:pt>
                <c:pt idx="3272">
                  <c:v>0.19666666666666666</c:v>
                </c:pt>
                <c:pt idx="3273">
                  <c:v>0.13333333333333333</c:v>
                </c:pt>
                <c:pt idx="3274">
                  <c:v>0.17</c:v>
                </c:pt>
                <c:pt idx="3275">
                  <c:v>0.18666666666666668</c:v>
                </c:pt>
                <c:pt idx="3276">
                  <c:v>0.20666666666666667</c:v>
                </c:pt>
                <c:pt idx="3277">
                  <c:v>0.26333333333333331</c:v>
                </c:pt>
                <c:pt idx="3278">
                  <c:v>0.19333333333333333</c:v>
                </c:pt>
                <c:pt idx="3279">
                  <c:v>0.17333333333333334</c:v>
                </c:pt>
                <c:pt idx="3280">
                  <c:v>0.18333333333333332</c:v>
                </c:pt>
                <c:pt idx="3281">
                  <c:v>0.14000000000000001</c:v>
                </c:pt>
                <c:pt idx="3282">
                  <c:v>0.17</c:v>
                </c:pt>
                <c:pt idx="3283">
                  <c:v>0.17</c:v>
                </c:pt>
                <c:pt idx="3284">
                  <c:v>0.18666666666666668</c:v>
                </c:pt>
                <c:pt idx="3285">
                  <c:v>0.18</c:v>
                </c:pt>
                <c:pt idx="3286">
                  <c:v>0.15666666666666668</c:v>
                </c:pt>
                <c:pt idx="3287">
                  <c:v>0.15333333333333332</c:v>
                </c:pt>
                <c:pt idx="3288">
                  <c:v>0.14666666666666667</c:v>
                </c:pt>
                <c:pt idx="3289">
                  <c:v>0.17</c:v>
                </c:pt>
                <c:pt idx="3290">
                  <c:v>0.15666666666666668</c:v>
                </c:pt>
                <c:pt idx="3291">
                  <c:v>0.20333333333333334</c:v>
                </c:pt>
                <c:pt idx="3292">
                  <c:v>0.18333333333333332</c:v>
                </c:pt>
                <c:pt idx="3293">
                  <c:v>0.23333333333333334</c:v>
                </c:pt>
                <c:pt idx="3294">
                  <c:v>0.22</c:v>
                </c:pt>
                <c:pt idx="3295">
                  <c:v>0.16666666666666666</c:v>
                </c:pt>
                <c:pt idx="3296">
                  <c:v>0.16</c:v>
                </c:pt>
                <c:pt idx="3297">
                  <c:v>0.16666666666666666</c:v>
                </c:pt>
                <c:pt idx="3298">
                  <c:v>0.17</c:v>
                </c:pt>
                <c:pt idx="3299">
                  <c:v>0.16</c:v>
                </c:pt>
                <c:pt idx="3300">
                  <c:v>0.18666666666666668</c:v>
                </c:pt>
                <c:pt idx="3301">
                  <c:v>0.18666666666666668</c:v>
                </c:pt>
                <c:pt idx="3302">
                  <c:v>0.19</c:v>
                </c:pt>
                <c:pt idx="3303">
                  <c:v>0.13666666666666666</c:v>
                </c:pt>
                <c:pt idx="3304">
                  <c:v>0.19333333333333333</c:v>
                </c:pt>
                <c:pt idx="3305">
                  <c:v>0.15666666666666668</c:v>
                </c:pt>
                <c:pt idx="3306">
                  <c:v>0.13666666666666666</c:v>
                </c:pt>
                <c:pt idx="3307">
                  <c:v>0.16</c:v>
                </c:pt>
                <c:pt idx="3308">
                  <c:v>0.19333333333333333</c:v>
                </c:pt>
                <c:pt idx="3309">
                  <c:v>0.16666666666666666</c:v>
                </c:pt>
                <c:pt idx="3310">
                  <c:v>0.14000000000000001</c:v>
                </c:pt>
                <c:pt idx="3311">
                  <c:v>0.18333333333333332</c:v>
                </c:pt>
                <c:pt idx="3312">
                  <c:v>0.2</c:v>
                </c:pt>
                <c:pt idx="3313">
                  <c:v>0.15</c:v>
                </c:pt>
                <c:pt idx="3314">
                  <c:v>0.20666666666666667</c:v>
                </c:pt>
                <c:pt idx="3315">
                  <c:v>0.16</c:v>
                </c:pt>
                <c:pt idx="3316">
                  <c:v>0.19666666666666666</c:v>
                </c:pt>
                <c:pt idx="3317">
                  <c:v>0.14000000000000001</c:v>
                </c:pt>
                <c:pt idx="3318">
                  <c:v>0.16333333333333333</c:v>
                </c:pt>
                <c:pt idx="3319">
                  <c:v>0.15</c:v>
                </c:pt>
                <c:pt idx="3320">
                  <c:v>0.17666666666666667</c:v>
                </c:pt>
                <c:pt idx="3321">
                  <c:v>0.15666666666666668</c:v>
                </c:pt>
                <c:pt idx="3322">
                  <c:v>0.12333333333333334</c:v>
                </c:pt>
                <c:pt idx="3323">
                  <c:v>0.17666666666666667</c:v>
                </c:pt>
                <c:pt idx="3324">
                  <c:v>0.16333333333333333</c:v>
                </c:pt>
                <c:pt idx="3325">
                  <c:v>0.2</c:v>
                </c:pt>
                <c:pt idx="3326">
                  <c:v>0.18</c:v>
                </c:pt>
                <c:pt idx="3327">
                  <c:v>0.18666666666666668</c:v>
                </c:pt>
                <c:pt idx="3328">
                  <c:v>0.15333333333333332</c:v>
                </c:pt>
                <c:pt idx="3329">
                  <c:v>0.12</c:v>
                </c:pt>
                <c:pt idx="3330">
                  <c:v>0.16333333333333333</c:v>
                </c:pt>
                <c:pt idx="3331">
                  <c:v>0.19</c:v>
                </c:pt>
                <c:pt idx="3332">
                  <c:v>0.22333333333333333</c:v>
                </c:pt>
                <c:pt idx="3333">
                  <c:v>0.13</c:v>
                </c:pt>
                <c:pt idx="3334">
                  <c:v>0.14666666666666667</c:v>
                </c:pt>
                <c:pt idx="3335">
                  <c:v>0.16333333333333333</c:v>
                </c:pt>
                <c:pt idx="3336">
                  <c:v>0.17333333333333334</c:v>
                </c:pt>
                <c:pt idx="3337">
                  <c:v>0.13</c:v>
                </c:pt>
                <c:pt idx="3338">
                  <c:v>0.14333333333333334</c:v>
                </c:pt>
                <c:pt idx="3339">
                  <c:v>0.14333333333333334</c:v>
                </c:pt>
                <c:pt idx="3340">
                  <c:v>0.16333333333333333</c:v>
                </c:pt>
                <c:pt idx="3341">
                  <c:v>0.15</c:v>
                </c:pt>
                <c:pt idx="3342">
                  <c:v>0.12</c:v>
                </c:pt>
                <c:pt idx="3343">
                  <c:v>0.12666666666666668</c:v>
                </c:pt>
                <c:pt idx="3344">
                  <c:v>0.15666666666666668</c:v>
                </c:pt>
                <c:pt idx="3345">
                  <c:v>0.18</c:v>
                </c:pt>
                <c:pt idx="3346">
                  <c:v>0.17</c:v>
                </c:pt>
                <c:pt idx="3347">
                  <c:v>0.13</c:v>
                </c:pt>
                <c:pt idx="3348">
                  <c:v>0.15</c:v>
                </c:pt>
                <c:pt idx="3349">
                  <c:v>0.14666666666666667</c:v>
                </c:pt>
                <c:pt idx="3350">
                  <c:v>0.15666666666666668</c:v>
                </c:pt>
                <c:pt idx="3351">
                  <c:v>0.11333333333333333</c:v>
                </c:pt>
                <c:pt idx="3352">
                  <c:v>0.12</c:v>
                </c:pt>
                <c:pt idx="3353">
                  <c:v>0.15333333333333332</c:v>
                </c:pt>
                <c:pt idx="3354">
                  <c:v>0.17333333333333334</c:v>
                </c:pt>
                <c:pt idx="3355">
                  <c:v>0.12666666666666668</c:v>
                </c:pt>
                <c:pt idx="3356">
                  <c:v>0.11333333333333333</c:v>
                </c:pt>
                <c:pt idx="3357">
                  <c:v>0.14333333333333334</c:v>
                </c:pt>
                <c:pt idx="3358">
                  <c:v>0.20333333333333334</c:v>
                </c:pt>
                <c:pt idx="3359">
                  <c:v>9.6666666666666665E-2</c:v>
                </c:pt>
                <c:pt idx="3360">
                  <c:v>0.13666666666666666</c:v>
                </c:pt>
                <c:pt idx="3361">
                  <c:v>0.12</c:v>
                </c:pt>
                <c:pt idx="3362">
                  <c:v>0.12666666666666668</c:v>
                </c:pt>
                <c:pt idx="3363">
                  <c:v>0.18</c:v>
                </c:pt>
                <c:pt idx="3364">
                  <c:v>0.14333333333333334</c:v>
                </c:pt>
                <c:pt idx="3365">
                  <c:v>0.14000000000000001</c:v>
                </c:pt>
                <c:pt idx="3366">
                  <c:v>0.15666666666666668</c:v>
                </c:pt>
                <c:pt idx="3367">
                  <c:v>0.14000000000000001</c:v>
                </c:pt>
                <c:pt idx="3368">
                  <c:v>0.13</c:v>
                </c:pt>
                <c:pt idx="3369">
                  <c:v>0.17</c:v>
                </c:pt>
                <c:pt idx="3370">
                  <c:v>0.13</c:v>
                </c:pt>
                <c:pt idx="3371">
                  <c:v>0.14333333333333334</c:v>
                </c:pt>
                <c:pt idx="3372">
                  <c:v>0.10333333333333333</c:v>
                </c:pt>
                <c:pt idx="3373">
                  <c:v>0.15</c:v>
                </c:pt>
                <c:pt idx="3374">
                  <c:v>0.14333333333333334</c:v>
                </c:pt>
                <c:pt idx="3375">
                  <c:v>0.13666666666666666</c:v>
                </c:pt>
                <c:pt idx="3376">
                  <c:v>0.13333333333333333</c:v>
                </c:pt>
                <c:pt idx="3377">
                  <c:v>0.16</c:v>
                </c:pt>
                <c:pt idx="3378">
                  <c:v>0.10333333333333333</c:v>
                </c:pt>
                <c:pt idx="3379">
                  <c:v>0.12666666666666668</c:v>
                </c:pt>
                <c:pt idx="3380">
                  <c:v>0.11333333333333333</c:v>
                </c:pt>
                <c:pt idx="3381">
                  <c:v>0.15333333333333332</c:v>
                </c:pt>
                <c:pt idx="3382">
                  <c:v>0.15333333333333332</c:v>
                </c:pt>
                <c:pt idx="3383">
                  <c:v>0.16333333333333333</c:v>
                </c:pt>
                <c:pt idx="3384">
                  <c:v>0.14333333333333334</c:v>
                </c:pt>
                <c:pt idx="3385">
                  <c:v>0.16</c:v>
                </c:pt>
                <c:pt idx="3386">
                  <c:v>0.18666666666666668</c:v>
                </c:pt>
                <c:pt idx="3387">
                  <c:v>0.11333333333333333</c:v>
                </c:pt>
                <c:pt idx="3388">
                  <c:v>0.13666666666666666</c:v>
                </c:pt>
                <c:pt idx="3389">
                  <c:v>0.14333333333333334</c:v>
                </c:pt>
                <c:pt idx="3390">
                  <c:v>0.12333333333333334</c:v>
                </c:pt>
                <c:pt idx="3391">
                  <c:v>0.13666666666666666</c:v>
                </c:pt>
                <c:pt idx="3392">
                  <c:v>0.15</c:v>
                </c:pt>
                <c:pt idx="3393">
                  <c:v>0.13666666666666666</c:v>
                </c:pt>
                <c:pt idx="3394">
                  <c:v>0.1</c:v>
                </c:pt>
                <c:pt idx="3395">
                  <c:v>0.12666666666666668</c:v>
                </c:pt>
                <c:pt idx="3396">
                  <c:v>0.14000000000000001</c:v>
                </c:pt>
                <c:pt idx="3397">
                  <c:v>0.14000000000000001</c:v>
                </c:pt>
                <c:pt idx="3398">
                  <c:v>0.14333333333333334</c:v>
                </c:pt>
                <c:pt idx="3399">
                  <c:v>0.10666666666666667</c:v>
                </c:pt>
                <c:pt idx="3400">
                  <c:v>0.13</c:v>
                </c:pt>
                <c:pt idx="3401">
                  <c:v>0.14333333333333334</c:v>
                </c:pt>
                <c:pt idx="3402">
                  <c:v>0.12333333333333334</c:v>
                </c:pt>
                <c:pt idx="3403">
                  <c:v>0.14333333333333334</c:v>
                </c:pt>
                <c:pt idx="3404">
                  <c:v>0.11666666666666667</c:v>
                </c:pt>
                <c:pt idx="3405">
                  <c:v>0.16</c:v>
                </c:pt>
                <c:pt idx="3406">
                  <c:v>0.17</c:v>
                </c:pt>
                <c:pt idx="3407">
                  <c:v>0.14333333333333334</c:v>
                </c:pt>
                <c:pt idx="3408">
                  <c:v>0.10333333333333333</c:v>
                </c:pt>
                <c:pt idx="3409">
                  <c:v>0.15</c:v>
                </c:pt>
                <c:pt idx="3410">
                  <c:v>0.13</c:v>
                </c:pt>
                <c:pt idx="3411">
                  <c:v>0.16333333333333333</c:v>
                </c:pt>
                <c:pt idx="3412">
                  <c:v>0.11333333333333333</c:v>
                </c:pt>
                <c:pt idx="3413">
                  <c:v>0.14666666666666667</c:v>
                </c:pt>
                <c:pt idx="3414">
                  <c:v>0.11</c:v>
                </c:pt>
                <c:pt idx="3415">
                  <c:v>0.10666666666666667</c:v>
                </c:pt>
                <c:pt idx="3416">
                  <c:v>0.12333333333333334</c:v>
                </c:pt>
                <c:pt idx="3417">
                  <c:v>0.15</c:v>
                </c:pt>
                <c:pt idx="3418">
                  <c:v>0.11</c:v>
                </c:pt>
                <c:pt idx="3419">
                  <c:v>0.11666666666666667</c:v>
                </c:pt>
                <c:pt idx="3420">
                  <c:v>0.15</c:v>
                </c:pt>
                <c:pt idx="3421">
                  <c:v>0.11333333333333333</c:v>
                </c:pt>
                <c:pt idx="3422">
                  <c:v>0.12666666666666668</c:v>
                </c:pt>
                <c:pt idx="3423">
                  <c:v>0.11666666666666667</c:v>
                </c:pt>
                <c:pt idx="3424">
                  <c:v>0.11</c:v>
                </c:pt>
                <c:pt idx="3425">
                  <c:v>0.15</c:v>
                </c:pt>
                <c:pt idx="3426">
                  <c:v>9.6666666666666665E-2</c:v>
                </c:pt>
                <c:pt idx="3427">
                  <c:v>0.12666666666666668</c:v>
                </c:pt>
                <c:pt idx="3428">
                  <c:v>0.12666666666666668</c:v>
                </c:pt>
                <c:pt idx="3429">
                  <c:v>0.12</c:v>
                </c:pt>
                <c:pt idx="3430">
                  <c:v>0.14666666666666667</c:v>
                </c:pt>
                <c:pt idx="3431">
                  <c:v>0.12333333333333334</c:v>
                </c:pt>
                <c:pt idx="3432">
                  <c:v>9.3333333333333338E-2</c:v>
                </c:pt>
                <c:pt idx="3433">
                  <c:v>0.11666666666666667</c:v>
                </c:pt>
                <c:pt idx="3434">
                  <c:v>0.12333333333333334</c:v>
                </c:pt>
                <c:pt idx="3435">
                  <c:v>9.3333333333333338E-2</c:v>
                </c:pt>
                <c:pt idx="3436">
                  <c:v>0.12666666666666668</c:v>
                </c:pt>
                <c:pt idx="3437">
                  <c:v>9.3333333333333338E-2</c:v>
                </c:pt>
                <c:pt idx="3438">
                  <c:v>0.15333333333333332</c:v>
                </c:pt>
                <c:pt idx="3439">
                  <c:v>0.09</c:v>
                </c:pt>
                <c:pt idx="3440">
                  <c:v>9.6666666666666665E-2</c:v>
                </c:pt>
                <c:pt idx="3441">
                  <c:v>0.14000000000000001</c:v>
                </c:pt>
                <c:pt idx="3442">
                  <c:v>0.12333333333333334</c:v>
                </c:pt>
                <c:pt idx="3443">
                  <c:v>9.3333333333333338E-2</c:v>
                </c:pt>
                <c:pt idx="3444">
                  <c:v>0.11</c:v>
                </c:pt>
                <c:pt idx="3445">
                  <c:v>0.1</c:v>
                </c:pt>
                <c:pt idx="3446">
                  <c:v>0.13</c:v>
                </c:pt>
                <c:pt idx="3447">
                  <c:v>0.08</c:v>
                </c:pt>
                <c:pt idx="3448">
                  <c:v>0.1</c:v>
                </c:pt>
                <c:pt idx="3449">
                  <c:v>0.12666666666666668</c:v>
                </c:pt>
                <c:pt idx="3450">
                  <c:v>0.11666666666666667</c:v>
                </c:pt>
                <c:pt idx="3451">
                  <c:v>8.3333333333333329E-2</c:v>
                </c:pt>
                <c:pt idx="3452">
                  <c:v>0.16666666666666666</c:v>
                </c:pt>
                <c:pt idx="3453">
                  <c:v>0.06</c:v>
                </c:pt>
                <c:pt idx="3454">
                  <c:v>0.13666666666666666</c:v>
                </c:pt>
                <c:pt idx="3455">
                  <c:v>0.1</c:v>
                </c:pt>
                <c:pt idx="3456">
                  <c:v>9.3333333333333338E-2</c:v>
                </c:pt>
                <c:pt idx="3457">
                  <c:v>9.6666666666666665E-2</c:v>
                </c:pt>
                <c:pt idx="3458">
                  <c:v>0.11666666666666667</c:v>
                </c:pt>
                <c:pt idx="3459">
                  <c:v>9.3333333333333338E-2</c:v>
                </c:pt>
                <c:pt idx="3460">
                  <c:v>0.10666666666666667</c:v>
                </c:pt>
                <c:pt idx="3461">
                  <c:v>0.11</c:v>
                </c:pt>
                <c:pt idx="3462">
                  <c:v>9.3333333333333338E-2</c:v>
                </c:pt>
                <c:pt idx="3463">
                  <c:v>0.13</c:v>
                </c:pt>
                <c:pt idx="3464">
                  <c:v>0.11666666666666667</c:v>
                </c:pt>
                <c:pt idx="3465">
                  <c:v>0.11666666666666667</c:v>
                </c:pt>
                <c:pt idx="3466">
                  <c:v>0.11</c:v>
                </c:pt>
                <c:pt idx="3467">
                  <c:v>9.6666666666666665E-2</c:v>
                </c:pt>
                <c:pt idx="3468">
                  <c:v>0.10333333333333333</c:v>
                </c:pt>
                <c:pt idx="3469">
                  <c:v>0.12666666666666668</c:v>
                </c:pt>
                <c:pt idx="3470">
                  <c:v>0.10666666666666667</c:v>
                </c:pt>
                <c:pt idx="3471">
                  <c:v>8.3333333333333329E-2</c:v>
                </c:pt>
                <c:pt idx="3472">
                  <c:v>0.12666666666666668</c:v>
                </c:pt>
                <c:pt idx="3473">
                  <c:v>0.11</c:v>
                </c:pt>
                <c:pt idx="3474">
                  <c:v>0.12666666666666668</c:v>
                </c:pt>
                <c:pt idx="3475">
                  <c:v>9.6666666666666665E-2</c:v>
                </c:pt>
                <c:pt idx="3476">
                  <c:v>0.10666666666666667</c:v>
                </c:pt>
                <c:pt idx="3477">
                  <c:v>0.11666666666666667</c:v>
                </c:pt>
                <c:pt idx="3478">
                  <c:v>0.11333333333333333</c:v>
                </c:pt>
                <c:pt idx="3479">
                  <c:v>0.11333333333333333</c:v>
                </c:pt>
                <c:pt idx="3480">
                  <c:v>8.3333333333333329E-2</c:v>
                </c:pt>
                <c:pt idx="3481">
                  <c:v>0.12666666666666668</c:v>
                </c:pt>
                <c:pt idx="3482">
                  <c:v>0.10333333333333333</c:v>
                </c:pt>
                <c:pt idx="3483">
                  <c:v>0.08</c:v>
                </c:pt>
                <c:pt idx="3484">
                  <c:v>9.6666666666666665E-2</c:v>
                </c:pt>
                <c:pt idx="3485">
                  <c:v>0.12</c:v>
                </c:pt>
                <c:pt idx="3486">
                  <c:v>0.1</c:v>
                </c:pt>
                <c:pt idx="3487">
                  <c:v>0.1</c:v>
                </c:pt>
                <c:pt idx="3488">
                  <c:v>8.666666666666667E-2</c:v>
                </c:pt>
                <c:pt idx="3489">
                  <c:v>9.6666666666666665E-2</c:v>
                </c:pt>
                <c:pt idx="3490">
                  <c:v>0.11666666666666667</c:v>
                </c:pt>
                <c:pt idx="3491">
                  <c:v>0.10333333333333333</c:v>
                </c:pt>
                <c:pt idx="3492">
                  <c:v>7.0000000000000007E-2</c:v>
                </c:pt>
                <c:pt idx="3493">
                  <c:v>9.3333333333333338E-2</c:v>
                </c:pt>
                <c:pt idx="3494">
                  <c:v>0.10666666666666667</c:v>
                </c:pt>
                <c:pt idx="3495">
                  <c:v>9.3333333333333338E-2</c:v>
                </c:pt>
                <c:pt idx="3496">
                  <c:v>0.08</c:v>
                </c:pt>
                <c:pt idx="3497">
                  <c:v>0.1</c:v>
                </c:pt>
                <c:pt idx="3498">
                  <c:v>0.12333333333333334</c:v>
                </c:pt>
                <c:pt idx="3499">
                  <c:v>0.11333333333333333</c:v>
                </c:pt>
                <c:pt idx="3500">
                  <c:v>7.6666666666666661E-2</c:v>
                </c:pt>
                <c:pt idx="3501">
                  <c:v>7.3333333333333334E-2</c:v>
                </c:pt>
                <c:pt idx="3502">
                  <c:v>7.0000000000000007E-2</c:v>
                </c:pt>
                <c:pt idx="3503">
                  <c:v>6.3333333333333339E-2</c:v>
                </c:pt>
                <c:pt idx="3504">
                  <c:v>9.6666666666666665E-2</c:v>
                </c:pt>
                <c:pt idx="3505">
                  <c:v>0.12666666666666668</c:v>
                </c:pt>
                <c:pt idx="3506">
                  <c:v>8.666666666666667E-2</c:v>
                </c:pt>
                <c:pt idx="3507">
                  <c:v>0.06</c:v>
                </c:pt>
                <c:pt idx="3508">
                  <c:v>0.09</c:v>
                </c:pt>
                <c:pt idx="3509">
                  <c:v>0.10333333333333333</c:v>
                </c:pt>
                <c:pt idx="3510">
                  <c:v>0.13</c:v>
                </c:pt>
                <c:pt idx="3511">
                  <c:v>7.6666666666666661E-2</c:v>
                </c:pt>
                <c:pt idx="3512">
                  <c:v>9.3333333333333338E-2</c:v>
                </c:pt>
                <c:pt idx="3513">
                  <c:v>9.3333333333333338E-2</c:v>
                </c:pt>
                <c:pt idx="3514">
                  <c:v>0.11</c:v>
                </c:pt>
                <c:pt idx="3515">
                  <c:v>0.11</c:v>
                </c:pt>
                <c:pt idx="3516">
                  <c:v>0.10333333333333333</c:v>
                </c:pt>
                <c:pt idx="3517">
                  <c:v>0.09</c:v>
                </c:pt>
                <c:pt idx="3518">
                  <c:v>0.10666666666666667</c:v>
                </c:pt>
                <c:pt idx="3519">
                  <c:v>0.13666666666666666</c:v>
                </c:pt>
                <c:pt idx="3520">
                  <c:v>0.11333333333333333</c:v>
                </c:pt>
                <c:pt idx="3521">
                  <c:v>7.0000000000000007E-2</c:v>
                </c:pt>
                <c:pt idx="3522">
                  <c:v>0.09</c:v>
                </c:pt>
                <c:pt idx="3523">
                  <c:v>8.3333333333333329E-2</c:v>
                </c:pt>
                <c:pt idx="3524">
                  <c:v>9.3333333333333338E-2</c:v>
                </c:pt>
                <c:pt idx="3525">
                  <c:v>7.6666666666666661E-2</c:v>
                </c:pt>
                <c:pt idx="3526">
                  <c:v>8.666666666666667E-2</c:v>
                </c:pt>
                <c:pt idx="3527">
                  <c:v>7.6666666666666661E-2</c:v>
                </c:pt>
                <c:pt idx="3528">
                  <c:v>0.12</c:v>
                </c:pt>
                <c:pt idx="3529">
                  <c:v>0.05</c:v>
                </c:pt>
                <c:pt idx="3530">
                  <c:v>0.09</c:v>
                </c:pt>
                <c:pt idx="3531">
                  <c:v>8.3333333333333329E-2</c:v>
                </c:pt>
                <c:pt idx="3532">
                  <c:v>7.0000000000000007E-2</c:v>
                </c:pt>
                <c:pt idx="3533">
                  <c:v>8.3333333333333329E-2</c:v>
                </c:pt>
                <c:pt idx="3534">
                  <c:v>7.3333333333333334E-2</c:v>
                </c:pt>
                <c:pt idx="3535">
                  <c:v>6.3333333333333339E-2</c:v>
                </c:pt>
                <c:pt idx="3536">
                  <c:v>0.11</c:v>
                </c:pt>
                <c:pt idx="3537">
                  <c:v>9.6666666666666665E-2</c:v>
                </c:pt>
                <c:pt idx="3538">
                  <c:v>5.6666666666666664E-2</c:v>
                </c:pt>
                <c:pt idx="3539">
                  <c:v>8.666666666666667E-2</c:v>
                </c:pt>
                <c:pt idx="3540">
                  <c:v>0.08</c:v>
                </c:pt>
                <c:pt idx="3541">
                  <c:v>8.3333333333333329E-2</c:v>
                </c:pt>
                <c:pt idx="3542">
                  <c:v>0.11</c:v>
                </c:pt>
                <c:pt idx="3543">
                  <c:v>8.3333333333333329E-2</c:v>
                </c:pt>
                <c:pt idx="3544">
                  <c:v>0.06</c:v>
                </c:pt>
                <c:pt idx="3545">
                  <c:v>0.08</c:v>
                </c:pt>
                <c:pt idx="3546">
                  <c:v>0.10333333333333333</c:v>
                </c:pt>
                <c:pt idx="3547">
                  <c:v>8.666666666666667E-2</c:v>
                </c:pt>
                <c:pt idx="3548">
                  <c:v>6.3333333333333339E-2</c:v>
                </c:pt>
                <c:pt idx="3549">
                  <c:v>0.10333333333333333</c:v>
                </c:pt>
                <c:pt idx="3550">
                  <c:v>0.08</c:v>
                </c:pt>
                <c:pt idx="3551">
                  <c:v>7.0000000000000007E-2</c:v>
                </c:pt>
                <c:pt idx="3552">
                  <c:v>9.6666666666666665E-2</c:v>
                </c:pt>
                <c:pt idx="3553">
                  <c:v>0.11</c:v>
                </c:pt>
                <c:pt idx="3554">
                  <c:v>0.1</c:v>
                </c:pt>
                <c:pt idx="3555">
                  <c:v>5.3333333333333337E-2</c:v>
                </c:pt>
                <c:pt idx="3556">
                  <c:v>0.12333333333333334</c:v>
                </c:pt>
                <c:pt idx="3557">
                  <c:v>8.3333333333333329E-2</c:v>
                </c:pt>
                <c:pt idx="3558">
                  <c:v>0.04</c:v>
                </c:pt>
                <c:pt idx="3559">
                  <c:v>0.06</c:v>
                </c:pt>
                <c:pt idx="3560">
                  <c:v>3.6666666666666667E-2</c:v>
                </c:pt>
                <c:pt idx="3561">
                  <c:v>7.0000000000000007E-2</c:v>
                </c:pt>
                <c:pt idx="3562">
                  <c:v>8.3333333333333329E-2</c:v>
                </c:pt>
                <c:pt idx="3563">
                  <c:v>8.3333333333333329E-2</c:v>
                </c:pt>
                <c:pt idx="3564">
                  <c:v>0.1</c:v>
                </c:pt>
                <c:pt idx="3565">
                  <c:v>0.08</c:v>
                </c:pt>
                <c:pt idx="3566">
                  <c:v>0.13</c:v>
                </c:pt>
                <c:pt idx="3567">
                  <c:v>7.3333333333333334E-2</c:v>
                </c:pt>
                <c:pt idx="3568">
                  <c:v>8.3333333333333329E-2</c:v>
                </c:pt>
                <c:pt idx="3569">
                  <c:v>4.6666666666666669E-2</c:v>
                </c:pt>
                <c:pt idx="3570">
                  <c:v>0.05</c:v>
                </c:pt>
                <c:pt idx="3571">
                  <c:v>7.3333333333333334E-2</c:v>
                </c:pt>
                <c:pt idx="3572">
                  <c:v>8.3333333333333329E-2</c:v>
                </c:pt>
                <c:pt idx="3573">
                  <c:v>0.09</c:v>
                </c:pt>
                <c:pt idx="3574">
                  <c:v>0.06</c:v>
                </c:pt>
                <c:pt idx="3575">
                  <c:v>5.6666666666666664E-2</c:v>
                </c:pt>
                <c:pt idx="3576">
                  <c:v>5.6666666666666664E-2</c:v>
                </c:pt>
                <c:pt idx="3577">
                  <c:v>8.3333333333333329E-2</c:v>
                </c:pt>
                <c:pt idx="3578">
                  <c:v>5.3333333333333337E-2</c:v>
                </c:pt>
                <c:pt idx="3579">
                  <c:v>8.666666666666667E-2</c:v>
                </c:pt>
                <c:pt idx="3580">
                  <c:v>7.6666666666666661E-2</c:v>
                </c:pt>
                <c:pt idx="3581">
                  <c:v>7.6666666666666661E-2</c:v>
                </c:pt>
                <c:pt idx="3582">
                  <c:v>7.3333333333333334E-2</c:v>
                </c:pt>
                <c:pt idx="3583">
                  <c:v>9.6666666666666665E-2</c:v>
                </c:pt>
                <c:pt idx="3584">
                  <c:v>7.6666666666666661E-2</c:v>
                </c:pt>
                <c:pt idx="3585">
                  <c:v>8.3333333333333329E-2</c:v>
                </c:pt>
                <c:pt idx="3586">
                  <c:v>8.666666666666667E-2</c:v>
                </c:pt>
                <c:pt idx="3587">
                  <c:v>0.06</c:v>
                </c:pt>
                <c:pt idx="3588">
                  <c:v>0.06</c:v>
                </c:pt>
                <c:pt idx="3589">
                  <c:v>7.0000000000000007E-2</c:v>
                </c:pt>
                <c:pt idx="3590">
                  <c:v>7.0000000000000007E-2</c:v>
                </c:pt>
                <c:pt idx="3591">
                  <c:v>7.6666666666666661E-2</c:v>
                </c:pt>
                <c:pt idx="3592">
                  <c:v>8.666666666666667E-2</c:v>
                </c:pt>
                <c:pt idx="3593">
                  <c:v>9.6666666666666665E-2</c:v>
                </c:pt>
                <c:pt idx="3594">
                  <c:v>0.09</c:v>
                </c:pt>
                <c:pt idx="3595">
                  <c:v>5.6666666666666664E-2</c:v>
                </c:pt>
                <c:pt idx="3596">
                  <c:v>6.3333333333333339E-2</c:v>
                </c:pt>
                <c:pt idx="3597">
                  <c:v>7.6666666666666661E-2</c:v>
                </c:pt>
                <c:pt idx="3598">
                  <c:v>6.6666666666666666E-2</c:v>
                </c:pt>
                <c:pt idx="3599">
                  <c:v>7.0000000000000007E-2</c:v>
                </c:pt>
                <c:pt idx="3600">
                  <c:v>6.3333333333333339E-2</c:v>
                </c:pt>
                <c:pt idx="3601">
                  <c:v>7.0000000000000007E-2</c:v>
                </c:pt>
                <c:pt idx="3602">
                  <c:v>0.1</c:v>
                </c:pt>
                <c:pt idx="3603">
                  <c:v>0.1</c:v>
                </c:pt>
                <c:pt idx="3604">
                  <c:v>6.3333333333333339E-2</c:v>
                </c:pt>
                <c:pt idx="3605">
                  <c:v>0.11666666666666667</c:v>
                </c:pt>
                <c:pt idx="3606">
                  <c:v>4.6666666666666669E-2</c:v>
                </c:pt>
                <c:pt idx="3607">
                  <c:v>0.04</c:v>
                </c:pt>
                <c:pt idx="3608">
                  <c:v>8.3333333333333329E-2</c:v>
                </c:pt>
                <c:pt idx="3609">
                  <c:v>5.6666666666666664E-2</c:v>
                </c:pt>
                <c:pt idx="3610">
                  <c:v>7.6666666666666661E-2</c:v>
                </c:pt>
                <c:pt idx="3611">
                  <c:v>5.6666666666666664E-2</c:v>
                </c:pt>
                <c:pt idx="3612">
                  <c:v>6.3333333333333339E-2</c:v>
                </c:pt>
                <c:pt idx="3613">
                  <c:v>6.6666666666666666E-2</c:v>
                </c:pt>
                <c:pt idx="3614">
                  <c:v>0.08</c:v>
                </c:pt>
                <c:pt idx="3615">
                  <c:v>7.3333333333333334E-2</c:v>
                </c:pt>
                <c:pt idx="3616">
                  <c:v>5.6666666666666664E-2</c:v>
                </c:pt>
                <c:pt idx="3617">
                  <c:v>5.6666666666666664E-2</c:v>
                </c:pt>
                <c:pt idx="3618">
                  <c:v>5.3333333333333337E-2</c:v>
                </c:pt>
                <c:pt idx="3619">
                  <c:v>7.0000000000000007E-2</c:v>
                </c:pt>
                <c:pt idx="3620">
                  <c:v>4.3333333333333335E-2</c:v>
                </c:pt>
                <c:pt idx="3621">
                  <c:v>6.6666666666666666E-2</c:v>
                </c:pt>
                <c:pt idx="3622">
                  <c:v>5.6666666666666664E-2</c:v>
                </c:pt>
                <c:pt idx="3623">
                  <c:v>5.6666666666666664E-2</c:v>
                </c:pt>
                <c:pt idx="3624">
                  <c:v>0.05</c:v>
                </c:pt>
                <c:pt idx="3625">
                  <c:v>0.09</c:v>
                </c:pt>
                <c:pt idx="3626">
                  <c:v>4.3333333333333335E-2</c:v>
                </c:pt>
                <c:pt idx="3627">
                  <c:v>7.6666666666666661E-2</c:v>
                </c:pt>
                <c:pt idx="3628">
                  <c:v>7.0000000000000007E-2</c:v>
                </c:pt>
                <c:pt idx="3629">
                  <c:v>3.6666666666666667E-2</c:v>
                </c:pt>
                <c:pt idx="3630">
                  <c:v>5.3333333333333337E-2</c:v>
                </c:pt>
                <c:pt idx="3631">
                  <c:v>0.06</c:v>
                </c:pt>
                <c:pt idx="3632">
                  <c:v>6.6666666666666666E-2</c:v>
                </c:pt>
                <c:pt idx="3633">
                  <c:v>5.3333333333333337E-2</c:v>
                </c:pt>
                <c:pt idx="3634">
                  <c:v>6.3333333333333339E-2</c:v>
                </c:pt>
                <c:pt idx="3635">
                  <c:v>0.05</c:v>
                </c:pt>
                <c:pt idx="3636">
                  <c:v>6.6666666666666666E-2</c:v>
                </c:pt>
                <c:pt idx="3637">
                  <c:v>0.09</c:v>
                </c:pt>
                <c:pt idx="3638">
                  <c:v>7.0000000000000007E-2</c:v>
                </c:pt>
                <c:pt idx="3639">
                  <c:v>7.3333333333333334E-2</c:v>
                </c:pt>
                <c:pt idx="3640">
                  <c:v>6.6666666666666666E-2</c:v>
                </c:pt>
                <c:pt idx="3641">
                  <c:v>3.3333333333333333E-2</c:v>
                </c:pt>
                <c:pt idx="3642">
                  <c:v>3.6666666666666667E-2</c:v>
                </c:pt>
                <c:pt idx="3643">
                  <c:v>5.3333333333333337E-2</c:v>
                </c:pt>
                <c:pt idx="3644">
                  <c:v>0.1</c:v>
                </c:pt>
                <c:pt idx="3645">
                  <c:v>7.0000000000000007E-2</c:v>
                </c:pt>
                <c:pt idx="3646">
                  <c:v>0.06</c:v>
                </c:pt>
                <c:pt idx="3647">
                  <c:v>5.6666666666666664E-2</c:v>
                </c:pt>
                <c:pt idx="3648">
                  <c:v>6.3333333333333339E-2</c:v>
                </c:pt>
                <c:pt idx="3649">
                  <c:v>0.04</c:v>
                </c:pt>
                <c:pt idx="3650">
                  <c:v>0.08</c:v>
                </c:pt>
                <c:pt idx="3651">
                  <c:v>5.6666666666666664E-2</c:v>
                </c:pt>
                <c:pt idx="3652">
                  <c:v>6.6666666666666666E-2</c:v>
                </c:pt>
                <c:pt idx="3653">
                  <c:v>4.3333333333333335E-2</c:v>
                </c:pt>
                <c:pt idx="3654">
                  <c:v>0.05</c:v>
                </c:pt>
                <c:pt idx="3655">
                  <c:v>4.3333333333333335E-2</c:v>
                </c:pt>
                <c:pt idx="3656">
                  <c:v>3.3333333333333333E-2</c:v>
                </c:pt>
                <c:pt idx="3657">
                  <c:v>0.08</c:v>
                </c:pt>
                <c:pt idx="3658">
                  <c:v>3.3333333333333333E-2</c:v>
                </c:pt>
                <c:pt idx="3659">
                  <c:v>4.6666666666666669E-2</c:v>
                </c:pt>
                <c:pt idx="3660">
                  <c:v>0.08</c:v>
                </c:pt>
                <c:pt idx="3661">
                  <c:v>5.3333333333333337E-2</c:v>
                </c:pt>
                <c:pt idx="3662">
                  <c:v>2.3333333333333334E-2</c:v>
                </c:pt>
                <c:pt idx="3663">
                  <c:v>6.3333333333333339E-2</c:v>
                </c:pt>
                <c:pt idx="3664">
                  <c:v>0.03</c:v>
                </c:pt>
                <c:pt idx="3665">
                  <c:v>5.6666666666666664E-2</c:v>
                </c:pt>
                <c:pt idx="3666">
                  <c:v>5.6666666666666664E-2</c:v>
                </c:pt>
                <c:pt idx="3667">
                  <c:v>7.3333333333333334E-2</c:v>
                </c:pt>
                <c:pt idx="3668">
                  <c:v>0.04</c:v>
                </c:pt>
                <c:pt idx="3669">
                  <c:v>5.3333333333333337E-2</c:v>
                </c:pt>
                <c:pt idx="3670">
                  <c:v>4.6666666666666669E-2</c:v>
                </c:pt>
                <c:pt idx="3671">
                  <c:v>0.05</c:v>
                </c:pt>
                <c:pt idx="3672">
                  <c:v>5.6666666666666664E-2</c:v>
                </c:pt>
                <c:pt idx="3673">
                  <c:v>3.6666666666666667E-2</c:v>
                </c:pt>
                <c:pt idx="3674">
                  <c:v>5.3333333333333337E-2</c:v>
                </c:pt>
                <c:pt idx="3675">
                  <c:v>0.06</c:v>
                </c:pt>
                <c:pt idx="3676">
                  <c:v>3.3333333333333333E-2</c:v>
                </c:pt>
                <c:pt idx="3677">
                  <c:v>0.03</c:v>
                </c:pt>
                <c:pt idx="3678">
                  <c:v>4.3333333333333335E-2</c:v>
                </c:pt>
                <c:pt idx="3679">
                  <c:v>0.08</c:v>
                </c:pt>
                <c:pt idx="3680">
                  <c:v>4.6666666666666669E-2</c:v>
                </c:pt>
                <c:pt idx="3681">
                  <c:v>4.3333333333333335E-2</c:v>
                </c:pt>
                <c:pt idx="3682">
                  <c:v>4.6666666666666669E-2</c:v>
                </c:pt>
                <c:pt idx="3683">
                  <c:v>5.6666666666666664E-2</c:v>
                </c:pt>
                <c:pt idx="3684">
                  <c:v>4.3333333333333335E-2</c:v>
                </c:pt>
                <c:pt idx="3685">
                  <c:v>7.0000000000000007E-2</c:v>
                </c:pt>
                <c:pt idx="3686">
                  <c:v>5.6666666666666664E-2</c:v>
                </c:pt>
                <c:pt idx="3687">
                  <c:v>5.6666666666666664E-2</c:v>
                </c:pt>
                <c:pt idx="3688">
                  <c:v>6.3333333333333339E-2</c:v>
                </c:pt>
                <c:pt idx="3689">
                  <c:v>0.06</c:v>
                </c:pt>
                <c:pt idx="3690">
                  <c:v>0.06</c:v>
                </c:pt>
                <c:pt idx="3691">
                  <c:v>0.02</c:v>
                </c:pt>
                <c:pt idx="3692">
                  <c:v>7.0000000000000007E-2</c:v>
                </c:pt>
                <c:pt idx="3693">
                  <c:v>4.3333333333333335E-2</c:v>
                </c:pt>
                <c:pt idx="3694">
                  <c:v>6.3333333333333339E-2</c:v>
                </c:pt>
                <c:pt idx="3695">
                  <c:v>3.6666666666666667E-2</c:v>
                </c:pt>
                <c:pt idx="3696">
                  <c:v>4.6666666666666669E-2</c:v>
                </c:pt>
                <c:pt idx="3697">
                  <c:v>4.3333333333333335E-2</c:v>
                </c:pt>
                <c:pt idx="3698">
                  <c:v>0.06</c:v>
                </c:pt>
                <c:pt idx="3699">
                  <c:v>1.6666666666666666E-2</c:v>
                </c:pt>
                <c:pt idx="3700">
                  <c:v>2.6666666666666668E-2</c:v>
                </c:pt>
                <c:pt idx="3701">
                  <c:v>0.05</c:v>
                </c:pt>
                <c:pt idx="3702">
                  <c:v>0.04</c:v>
                </c:pt>
                <c:pt idx="3703">
                  <c:v>0.03</c:v>
                </c:pt>
                <c:pt idx="3704">
                  <c:v>5.3333333333333337E-2</c:v>
                </c:pt>
                <c:pt idx="3705">
                  <c:v>3.3333333333333333E-2</c:v>
                </c:pt>
                <c:pt idx="3706">
                  <c:v>6.3333333333333339E-2</c:v>
                </c:pt>
                <c:pt idx="3707">
                  <c:v>5.6666666666666664E-2</c:v>
                </c:pt>
                <c:pt idx="3708">
                  <c:v>0.05</c:v>
                </c:pt>
                <c:pt idx="3709">
                  <c:v>3.6666666666666667E-2</c:v>
                </c:pt>
                <c:pt idx="3710">
                  <c:v>0.04</c:v>
                </c:pt>
                <c:pt idx="3711">
                  <c:v>0.03</c:v>
                </c:pt>
                <c:pt idx="3712">
                  <c:v>5.6666666666666664E-2</c:v>
                </c:pt>
                <c:pt idx="3713">
                  <c:v>3.3333333333333333E-2</c:v>
                </c:pt>
                <c:pt idx="3714">
                  <c:v>3.6666666666666667E-2</c:v>
                </c:pt>
                <c:pt idx="3715">
                  <c:v>0.04</c:v>
                </c:pt>
                <c:pt idx="3716">
                  <c:v>0.05</c:v>
                </c:pt>
                <c:pt idx="3717">
                  <c:v>4.6666666666666669E-2</c:v>
                </c:pt>
                <c:pt idx="3718">
                  <c:v>0.05</c:v>
                </c:pt>
                <c:pt idx="3719">
                  <c:v>6.3333333333333339E-2</c:v>
                </c:pt>
                <c:pt idx="3720">
                  <c:v>7.6666666666666661E-2</c:v>
                </c:pt>
                <c:pt idx="3721">
                  <c:v>0.06</c:v>
                </c:pt>
                <c:pt idx="3722">
                  <c:v>3.6666666666666667E-2</c:v>
                </c:pt>
                <c:pt idx="3723">
                  <c:v>4.3333333333333335E-2</c:v>
                </c:pt>
                <c:pt idx="3724">
                  <c:v>3.6666666666666667E-2</c:v>
                </c:pt>
                <c:pt idx="3725">
                  <c:v>7.3333333333333334E-2</c:v>
                </c:pt>
                <c:pt idx="3726">
                  <c:v>7.0000000000000007E-2</c:v>
                </c:pt>
                <c:pt idx="3727">
                  <c:v>0.06</c:v>
                </c:pt>
                <c:pt idx="3728">
                  <c:v>4.6666666666666669E-2</c:v>
                </c:pt>
                <c:pt idx="3729">
                  <c:v>0.03</c:v>
                </c:pt>
                <c:pt idx="3730">
                  <c:v>0.03</c:v>
                </c:pt>
                <c:pt idx="3731">
                  <c:v>4.3333333333333335E-2</c:v>
                </c:pt>
                <c:pt idx="3732">
                  <c:v>0.05</c:v>
                </c:pt>
                <c:pt idx="3733">
                  <c:v>4.6666666666666669E-2</c:v>
                </c:pt>
                <c:pt idx="3734">
                  <c:v>0.05</c:v>
                </c:pt>
                <c:pt idx="3735">
                  <c:v>0.05</c:v>
                </c:pt>
                <c:pt idx="3736">
                  <c:v>0.04</c:v>
                </c:pt>
                <c:pt idx="3737">
                  <c:v>1.3333333333333334E-2</c:v>
                </c:pt>
                <c:pt idx="3738">
                  <c:v>0.03</c:v>
                </c:pt>
                <c:pt idx="3739">
                  <c:v>0.03</c:v>
                </c:pt>
                <c:pt idx="3740">
                  <c:v>3.3333333333333333E-2</c:v>
                </c:pt>
                <c:pt idx="3741">
                  <c:v>3.3333333333333333E-2</c:v>
                </c:pt>
                <c:pt idx="3742">
                  <c:v>0.04</c:v>
                </c:pt>
                <c:pt idx="3743">
                  <c:v>2.6666666666666668E-2</c:v>
                </c:pt>
                <c:pt idx="3744">
                  <c:v>0.03</c:v>
                </c:pt>
                <c:pt idx="3745">
                  <c:v>5.3333333333333337E-2</c:v>
                </c:pt>
                <c:pt idx="3746">
                  <c:v>4.3333333333333335E-2</c:v>
                </c:pt>
                <c:pt idx="3747">
                  <c:v>0.04</c:v>
                </c:pt>
                <c:pt idx="3748">
                  <c:v>3.6666666666666667E-2</c:v>
                </c:pt>
                <c:pt idx="3749">
                  <c:v>3.6666666666666667E-2</c:v>
                </c:pt>
                <c:pt idx="3750">
                  <c:v>3.6666666666666667E-2</c:v>
                </c:pt>
                <c:pt idx="3751">
                  <c:v>0.03</c:v>
                </c:pt>
                <c:pt idx="3752">
                  <c:v>3.6666666666666667E-2</c:v>
                </c:pt>
                <c:pt idx="3753">
                  <c:v>3.6666666666666667E-2</c:v>
                </c:pt>
                <c:pt idx="3754">
                  <c:v>0.04</c:v>
                </c:pt>
                <c:pt idx="3755">
                  <c:v>0.04</c:v>
                </c:pt>
                <c:pt idx="3756">
                  <c:v>2.6666666666666668E-2</c:v>
                </c:pt>
                <c:pt idx="3757">
                  <c:v>3.3333333333333333E-2</c:v>
                </c:pt>
                <c:pt idx="3758">
                  <c:v>3.6666666666666667E-2</c:v>
                </c:pt>
                <c:pt idx="3759">
                  <c:v>2.3333333333333334E-2</c:v>
                </c:pt>
                <c:pt idx="3760">
                  <c:v>0.03</c:v>
                </c:pt>
                <c:pt idx="3761">
                  <c:v>4.3333333333333335E-2</c:v>
                </c:pt>
                <c:pt idx="3762">
                  <c:v>2.6666666666666668E-2</c:v>
                </c:pt>
                <c:pt idx="3763">
                  <c:v>4.3333333333333335E-2</c:v>
                </c:pt>
                <c:pt idx="3764">
                  <c:v>4.6666666666666669E-2</c:v>
                </c:pt>
                <c:pt idx="3765">
                  <c:v>2.3333333333333334E-2</c:v>
                </c:pt>
                <c:pt idx="3766">
                  <c:v>3.3333333333333333E-2</c:v>
                </c:pt>
                <c:pt idx="3767">
                  <c:v>0.03</c:v>
                </c:pt>
                <c:pt idx="3768">
                  <c:v>6.6666666666666671E-3</c:v>
                </c:pt>
                <c:pt idx="3769">
                  <c:v>3.6666666666666667E-2</c:v>
                </c:pt>
                <c:pt idx="3770">
                  <c:v>3.3333333333333333E-2</c:v>
                </c:pt>
                <c:pt idx="3771">
                  <c:v>1.3333333333333334E-2</c:v>
                </c:pt>
                <c:pt idx="3772">
                  <c:v>2.6666666666666668E-2</c:v>
                </c:pt>
                <c:pt idx="3773">
                  <c:v>4.3333333333333335E-2</c:v>
                </c:pt>
                <c:pt idx="3774">
                  <c:v>3.6666666666666667E-2</c:v>
                </c:pt>
                <c:pt idx="3775">
                  <c:v>2.3333333333333334E-2</c:v>
                </c:pt>
                <c:pt idx="3776">
                  <c:v>0.03</c:v>
                </c:pt>
                <c:pt idx="3777">
                  <c:v>0.04</c:v>
                </c:pt>
                <c:pt idx="3778">
                  <c:v>0.01</c:v>
                </c:pt>
                <c:pt idx="3779">
                  <c:v>3.3333333333333333E-2</c:v>
                </c:pt>
                <c:pt idx="3780">
                  <c:v>2.3333333333333334E-2</c:v>
                </c:pt>
                <c:pt idx="3781">
                  <c:v>1.6666666666666666E-2</c:v>
                </c:pt>
                <c:pt idx="3782">
                  <c:v>2.6666666666666668E-2</c:v>
                </c:pt>
                <c:pt idx="3783">
                  <c:v>3.6666666666666667E-2</c:v>
                </c:pt>
                <c:pt idx="3784">
                  <c:v>3.6666666666666667E-2</c:v>
                </c:pt>
                <c:pt idx="3785">
                  <c:v>3.6666666666666667E-2</c:v>
                </c:pt>
                <c:pt idx="3786">
                  <c:v>2.3333333333333334E-2</c:v>
                </c:pt>
                <c:pt idx="3787">
                  <c:v>3.3333333333333333E-2</c:v>
                </c:pt>
                <c:pt idx="3788">
                  <c:v>0.03</c:v>
                </c:pt>
                <c:pt idx="3789">
                  <c:v>4.6666666666666669E-2</c:v>
                </c:pt>
                <c:pt idx="3790">
                  <c:v>0.03</c:v>
                </c:pt>
                <c:pt idx="3791">
                  <c:v>4.3333333333333335E-2</c:v>
                </c:pt>
                <c:pt idx="3792">
                  <c:v>4.3333333333333335E-2</c:v>
                </c:pt>
                <c:pt idx="3793">
                  <c:v>0.02</c:v>
                </c:pt>
                <c:pt idx="3794">
                  <c:v>4.3333333333333335E-2</c:v>
                </c:pt>
                <c:pt idx="3795">
                  <c:v>3.3333333333333333E-2</c:v>
                </c:pt>
                <c:pt idx="3796">
                  <c:v>2.6666666666666668E-2</c:v>
                </c:pt>
                <c:pt idx="3797">
                  <c:v>0.04</c:v>
                </c:pt>
                <c:pt idx="3798">
                  <c:v>2.6666666666666668E-2</c:v>
                </c:pt>
                <c:pt idx="3799">
                  <c:v>3.3333333333333335E-3</c:v>
                </c:pt>
                <c:pt idx="3800">
                  <c:v>1.6666666666666666E-2</c:v>
                </c:pt>
                <c:pt idx="3801">
                  <c:v>1.6666666666666666E-2</c:v>
                </c:pt>
                <c:pt idx="3802">
                  <c:v>2.3333333333333334E-2</c:v>
                </c:pt>
                <c:pt idx="3803">
                  <c:v>1.6666666666666666E-2</c:v>
                </c:pt>
                <c:pt idx="3804">
                  <c:v>2.3333333333333334E-2</c:v>
                </c:pt>
                <c:pt idx="3805">
                  <c:v>1.6666666666666666E-2</c:v>
                </c:pt>
                <c:pt idx="3806">
                  <c:v>1.3333333333333334E-2</c:v>
                </c:pt>
                <c:pt idx="3807">
                  <c:v>0.03</c:v>
                </c:pt>
                <c:pt idx="3808">
                  <c:v>2.6666666666666668E-2</c:v>
                </c:pt>
                <c:pt idx="3809">
                  <c:v>6.6666666666666671E-3</c:v>
                </c:pt>
                <c:pt idx="3810">
                  <c:v>3.3333333333333335E-3</c:v>
                </c:pt>
                <c:pt idx="3811">
                  <c:v>0.03</c:v>
                </c:pt>
                <c:pt idx="3812">
                  <c:v>4.3333333333333335E-2</c:v>
                </c:pt>
                <c:pt idx="3813">
                  <c:v>1.3333333333333334E-2</c:v>
                </c:pt>
                <c:pt idx="3814">
                  <c:v>0.04</c:v>
                </c:pt>
                <c:pt idx="3815">
                  <c:v>2.3333333333333334E-2</c:v>
                </c:pt>
                <c:pt idx="3816">
                  <c:v>2.6666666666666668E-2</c:v>
                </c:pt>
                <c:pt idx="3817">
                  <c:v>1.6666666666666666E-2</c:v>
                </c:pt>
                <c:pt idx="3818">
                  <c:v>0.02</c:v>
                </c:pt>
                <c:pt idx="3819">
                  <c:v>0.03</c:v>
                </c:pt>
                <c:pt idx="3820">
                  <c:v>0.02</c:v>
                </c:pt>
                <c:pt idx="3821">
                  <c:v>0.02</c:v>
                </c:pt>
                <c:pt idx="3822">
                  <c:v>1.6666666666666666E-2</c:v>
                </c:pt>
                <c:pt idx="3823">
                  <c:v>0.02</c:v>
                </c:pt>
                <c:pt idx="3824">
                  <c:v>1.6666666666666666E-2</c:v>
                </c:pt>
                <c:pt idx="3825">
                  <c:v>0.04</c:v>
                </c:pt>
                <c:pt idx="3826">
                  <c:v>1.3333333333333334E-2</c:v>
                </c:pt>
                <c:pt idx="3827">
                  <c:v>2.6666666666666668E-2</c:v>
                </c:pt>
                <c:pt idx="3828">
                  <c:v>3.3333333333333333E-2</c:v>
                </c:pt>
                <c:pt idx="3829">
                  <c:v>0.02</c:v>
                </c:pt>
                <c:pt idx="3830">
                  <c:v>0.04</c:v>
                </c:pt>
                <c:pt idx="3831">
                  <c:v>0.03</c:v>
                </c:pt>
                <c:pt idx="3832">
                  <c:v>3.3333333333333333E-2</c:v>
                </c:pt>
                <c:pt idx="3833">
                  <c:v>1.6666666666666666E-2</c:v>
                </c:pt>
                <c:pt idx="3834">
                  <c:v>0.03</c:v>
                </c:pt>
                <c:pt idx="3835">
                  <c:v>1.3333333333333334E-2</c:v>
                </c:pt>
                <c:pt idx="3836">
                  <c:v>0</c:v>
                </c:pt>
                <c:pt idx="3837">
                  <c:v>3.3333333333333333E-2</c:v>
                </c:pt>
                <c:pt idx="3838">
                  <c:v>0.01</c:v>
                </c:pt>
                <c:pt idx="3839">
                  <c:v>1.6666666666666666E-2</c:v>
                </c:pt>
                <c:pt idx="3840">
                  <c:v>0.01</c:v>
                </c:pt>
                <c:pt idx="3841">
                  <c:v>2.6666666666666668E-2</c:v>
                </c:pt>
                <c:pt idx="3842">
                  <c:v>0</c:v>
                </c:pt>
                <c:pt idx="3843">
                  <c:v>1.6666666666666666E-2</c:v>
                </c:pt>
                <c:pt idx="3844">
                  <c:v>0.01</c:v>
                </c:pt>
                <c:pt idx="3845">
                  <c:v>0.02</c:v>
                </c:pt>
                <c:pt idx="3846">
                  <c:v>0.02</c:v>
                </c:pt>
                <c:pt idx="3847">
                  <c:v>0.05</c:v>
                </c:pt>
                <c:pt idx="3848">
                  <c:v>1.3333333333333334E-2</c:v>
                </c:pt>
                <c:pt idx="3849">
                  <c:v>0.01</c:v>
                </c:pt>
                <c:pt idx="3850">
                  <c:v>0.03</c:v>
                </c:pt>
                <c:pt idx="3851">
                  <c:v>1.6666666666666666E-2</c:v>
                </c:pt>
                <c:pt idx="3852">
                  <c:v>0.02</c:v>
                </c:pt>
                <c:pt idx="3853">
                  <c:v>1.3333333333333334E-2</c:v>
                </c:pt>
                <c:pt idx="3854">
                  <c:v>3.6666666666666667E-2</c:v>
                </c:pt>
                <c:pt idx="3855">
                  <c:v>6.6666666666666671E-3</c:v>
                </c:pt>
                <c:pt idx="3856">
                  <c:v>2.3333333333333334E-2</c:v>
                </c:pt>
                <c:pt idx="3857">
                  <c:v>0.02</c:v>
                </c:pt>
                <c:pt idx="3858">
                  <c:v>0.01</c:v>
                </c:pt>
                <c:pt idx="3859">
                  <c:v>3.3333333333333335E-3</c:v>
                </c:pt>
                <c:pt idx="3860">
                  <c:v>2.3333333333333334E-2</c:v>
                </c:pt>
                <c:pt idx="3861">
                  <c:v>0.02</c:v>
                </c:pt>
                <c:pt idx="3862">
                  <c:v>1.3333333333333334E-2</c:v>
                </c:pt>
                <c:pt idx="3863">
                  <c:v>0.01</c:v>
                </c:pt>
                <c:pt idx="3864">
                  <c:v>0.02</c:v>
                </c:pt>
                <c:pt idx="3865">
                  <c:v>0.02</c:v>
                </c:pt>
                <c:pt idx="3866">
                  <c:v>0.02</c:v>
                </c:pt>
                <c:pt idx="3867">
                  <c:v>0.01</c:v>
                </c:pt>
                <c:pt idx="3868">
                  <c:v>0.01</c:v>
                </c:pt>
                <c:pt idx="3869">
                  <c:v>1.6666666666666666E-2</c:v>
                </c:pt>
                <c:pt idx="3870">
                  <c:v>1.6666666666666666E-2</c:v>
                </c:pt>
                <c:pt idx="3871">
                  <c:v>1.3333333333333334E-2</c:v>
                </c:pt>
                <c:pt idx="3872">
                  <c:v>0.01</c:v>
                </c:pt>
                <c:pt idx="3873">
                  <c:v>6.6666666666666671E-3</c:v>
                </c:pt>
                <c:pt idx="3874">
                  <c:v>1.3333333333333334E-2</c:v>
                </c:pt>
                <c:pt idx="3875">
                  <c:v>3.3333333333333333E-2</c:v>
                </c:pt>
                <c:pt idx="3876">
                  <c:v>6.6666666666666671E-3</c:v>
                </c:pt>
                <c:pt idx="3877">
                  <c:v>3.3333333333333335E-3</c:v>
                </c:pt>
                <c:pt idx="3878">
                  <c:v>2.3333333333333334E-2</c:v>
                </c:pt>
                <c:pt idx="3879">
                  <c:v>1.3333333333333334E-2</c:v>
                </c:pt>
                <c:pt idx="3880">
                  <c:v>0.01</c:v>
                </c:pt>
                <c:pt idx="3881">
                  <c:v>1.6666666666666666E-2</c:v>
                </c:pt>
                <c:pt idx="3882">
                  <c:v>6.6666666666666671E-3</c:v>
                </c:pt>
                <c:pt idx="3883">
                  <c:v>1.6666666666666666E-2</c:v>
                </c:pt>
                <c:pt idx="3884">
                  <c:v>0.02</c:v>
                </c:pt>
                <c:pt idx="3885">
                  <c:v>0.02</c:v>
                </c:pt>
                <c:pt idx="3886">
                  <c:v>6.6666666666666671E-3</c:v>
                </c:pt>
                <c:pt idx="3887">
                  <c:v>0.01</c:v>
                </c:pt>
                <c:pt idx="3888">
                  <c:v>0.01</c:v>
                </c:pt>
                <c:pt idx="3889">
                  <c:v>1.3333333333333334E-2</c:v>
                </c:pt>
                <c:pt idx="3890">
                  <c:v>0.02</c:v>
                </c:pt>
                <c:pt idx="3891">
                  <c:v>1.6666666666666666E-2</c:v>
                </c:pt>
                <c:pt idx="3892">
                  <c:v>2.3333333333333334E-2</c:v>
                </c:pt>
                <c:pt idx="3893">
                  <c:v>1.3333333333333334E-2</c:v>
                </c:pt>
                <c:pt idx="3894">
                  <c:v>0.01</c:v>
                </c:pt>
                <c:pt idx="3895">
                  <c:v>1.3333333333333334E-2</c:v>
                </c:pt>
                <c:pt idx="3896">
                  <c:v>1.3333333333333334E-2</c:v>
                </c:pt>
                <c:pt idx="3897">
                  <c:v>6.6666666666666671E-3</c:v>
                </c:pt>
                <c:pt idx="3898">
                  <c:v>1.6666666666666666E-2</c:v>
                </c:pt>
                <c:pt idx="3899">
                  <c:v>3.3333333333333335E-3</c:v>
                </c:pt>
                <c:pt idx="3900">
                  <c:v>0</c:v>
                </c:pt>
                <c:pt idx="3901">
                  <c:v>2.3333333333333334E-2</c:v>
                </c:pt>
                <c:pt idx="3902">
                  <c:v>0.01</c:v>
                </c:pt>
                <c:pt idx="3903">
                  <c:v>1.3333333333333334E-2</c:v>
                </c:pt>
                <c:pt idx="3904">
                  <c:v>6.6666666666666671E-3</c:v>
                </c:pt>
                <c:pt idx="3905">
                  <c:v>6.6666666666666671E-3</c:v>
                </c:pt>
                <c:pt idx="3906">
                  <c:v>0.01</c:v>
                </c:pt>
                <c:pt idx="3907">
                  <c:v>3.3333333333333335E-3</c:v>
                </c:pt>
                <c:pt idx="3908">
                  <c:v>0.01</c:v>
                </c:pt>
                <c:pt idx="3909">
                  <c:v>0.01</c:v>
                </c:pt>
                <c:pt idx="3910">
                  <c:v>0.02</c:v>
                </c:pt>
                <c:pt idx="3911">
                  <c:v>1.3333333333333334E-2</c:v>
                </c:pt>
                <c:pt idx="3912">
                  <c:v>1.6666666666666666E-2</c:v>
                </c:pt>
                <c:pt idx="3913">
                  <c:v>0.01</c:v>
                </c:pt>
                <c:pt idx="3914">
                  <c:v>6.6666666666666671E-3</c:v>
                </c:pt>
                <c:pt idx="3915">
                  <c:v>3.3333333333333335E-3</c:v>
                </c:pt>
                <c:pt idx="3916">
                  <c:v>3.3333333333333335E-3</c:v>
                </c:pt>
                <c:pt idx="3917">
                  <c:v>3.3333333333333335E-3</c:v>
                </c:pt>
                <c:pt idx="3918">
                  <c:v>1.6666666666666666E-2</c:v>
                </c:pt>
                <c:pt idx="3919">
                  <c:v>0.01</c:v>
                </c:pt>
                <c:pt idx="3920">
                  <c:v>6.6666666666666671E-3</c:v>
                </c:pt>
                <c:pt idx="3921">
                  <c:v>0.01</c:v>
                </c:pt>
                <c:pt idx="3922">
                  <c:v>3.3333333333333335E-3</c:v>
                </c:pt>
                <c:pt idx="3923">
                  <c:v>0.01</c:v>
                </c:pt>
                <c:pt idx="3924">
                  <c:v>6.6666666666666671E-3</c:v>
                </c:pt>
                <c:pt idx="3925">
                  <c:v>1.6666666666666666E-2</c:v>
                </c:pt>
                <c:pt idx="3926">
                  <c:v>0.01</c:v>
                </c:pt>
                <c:pt idx="3927">
                  <c:v>1.3333333333333334E-2</c:v>
                </c:pt>
                <c:pt idx="3928">
                  <c:v>3.3333333333333335E-3</c:v>
                </c:pt>
                <c:pt idx="3929">
                  <c:v>3.3333333333333335E-3</c:v>
                </c:pt>
                <c:pt idx="3930">
                  <c:v>3.3333333333333335E-3</c:v>
                </c:pt>
                <c:pt idx="3931">
                  <c:v>6.6666666666666671E-3</c:v>
                </c:pt>
                <c:pt idx="3932">
                  <c:v>0</c:v>
                </c:pt>
                <c:pt idx="3933">
                  <c:v>6.6666666666666671E-3</c:v>
                </c:pt>
                <c:pt idx="3934">
                  <c:v>6.6666666666666671E-3</c:v>
                </c:pt>
                <c:pt idx="3935">
                  <c:v>0.02</c:v>
                </c:pt>
                <c:pt idx="3936">
                  <c:v>6.6666666666666671E-3</c:v>
                </c:pt>
                <c:pt idx="3937">
                  <c:v>3.3333333333333335E-3</c:v>
                </c:pt>
                <c:pt idx="3938">
                  <c:v>3.3333333333333335E-3</c:v>
                </c:pt>
                <c:pt idx="3939">
                  <c:v>3.3333333333333335E-3</c:v>
                </c:pt>
                <c:pt idx="3940">
                  <c:v>6.6666666666666671E-3</c:v>
                </c:pt>
                <c:pt idx="3941">
                  <c:v>0</c:v>
                </c:pt>
                <c:pt idx="3942">
                  <c:v>3.3333333333333335E-3</c:v>
                </c:pt>
                <c:pt idx="3943">
                  <c:v>6.6666666666666671E-3</c:v>
                </c:pt>
                <c:pt idx="3944">
                  <c:v>3.3333333333333335E-3</c:v>
                </c:pt>
                <c:pt idx="3945">
                  <c:v>6.6666666666666671E-3</c:v>
                </c:pt>
                <c:pt idx="3946">
                  <c:v>6.6666666666666671E-3</c:v>
                </c:pt>
                <c:pt idx="3947">
                  <c:v>6.6666666666666671E-3</c:v>
                </c:pt>
                <c:pt idx="3948">
                  <c:v>6.6666666666666671E-3</c:v>
                </c:pt>
                <c:pt idx="3949">
                  <c:v>3.3333333333333335E-3</c:v>
                </c:pt>
                <c:pt idx="3950">
                  <c:v>3.3333333333333335E-3</c:v>
                </c:pt>
                <c:pt idx="3951">
                  <c:v>6.6666666666666671E-3</c:v>
                </c:pt>
                <c:pt idx="3952">
                  <c:v>1.3333333333333334E-2</c:v>
                </c:pt>
                <c:pt idx="3953">
                  <c:v>0</c:v>
                </c:pt>
                <c:pt idx="3954">
                  <c:v>3.3333333333333335E-3</c:v>
                </c:pt>
                <c:pt idx="3955">
                  <c:v>1.3333333333333334E-2</c:v>
                </c:pt>
                <c:pt idx="3956">
                  <c:v>0.01</c:v>
                </c:pt>
                <c:pt idx="3957">
                  <c:v>6.6666666666666671E-3</c:v>
                </c:pt>
                <c:pt idx="3958">
                  <c:v>0</c:v>
                </c:pt>
                <c:pt idx="3959">
                  <c:v>3.3333333333333335E-3</c:v>
                </c:pt>
                <c:pt idx="3960">
                  <c:v>0</c:v>
                </c:pt>
                <c:pt idx="3961">
                  <c:v>3.3333333333333335E-3</c:v>
                </c:pt>
                <c:pt idx="3962">
                  <c:v>0</c:v>
                </c:pt>
                <c:pt idx="3963">
                  <c:v>3.3333333333333335E-3</c:v>
                </c:pt>
                <c:pt idx="3964">
                  <c:v>3.3333333333333335E-3</c:v>
                </c:pt>
                <c:pt idx="3965">
                  <c:v>0.01</c:v>
                </c:pt>
                <c:pt idx="3966">
                  <c:v>3.3333333333333335E-3</c:v>
                </c:pt>
                <c:pt idx="3967">
                  <c:v>3.3333333333333335E-3</c:v>
                </c:pt>
                <c:pt idx="3968">
                  <c:v>0.01</c:v>
                </c:pt>
                <c:pt idx="3969">
                  <c:v>3.3333333333333335E-3</c:v>
                </c:pt>
                <c:pt idx="3970">
                  <c:v>6.6666666666666671E-3</c:v>
                </c:pt>
                <c:pt idx="3971">
                  <c:v>0</c:v>
                </c:pt>
                <c:pt idx="3972">
                  <c:v>3.3333333333333335E-3</c:v>
                </c:pt>
                <c:pt idx="3973">
                  <c:v>6.6666666666666671E-3</c:v>
                </c:pt>
                <c:pt idx="3974">
                  <c:v>6.6666666666666671E-3</c:v>
                </c:pt>
                <c:pt idx="3975">
                  <c:v>3.3333333333333335E-3</c:v>
                </c:pt>
                <c:pt idx="3976">
                  <c:v>6.6666666666666671E-3</c:v>
                </c:pt>
                <c:pt idx="3977">
                  <c:v>3.3333333333333335E-3</c:v>
                </c:pt>
                <c:pt idx="3978">
                  <c:v>0</c:v>
                </c:pt>
                <c:pt idx="3979">
                  <c:v>3.3333333333333335E-3</c:v>
                </c:pt>
                <c:pt idx="3980">
                  <c:v>0</c:v>
                </c:pt>
                <c:pt idx="3981">
                  <c:v>6.6666666666666671E-3</c:v>
                </c:pt>
                <c:pt idx="3982">
                  <c:v>0.01</c:v>
                </c:pt>
                <c:pt idx="3983">
                  <c:v>3.3333333333333335E-3</c:v>
                </c:pt>
                <c:pt idx="3984">
                  <c:v>0</c:v>
                </c:pt>
                <c:pt idx="3985">
                  <c:v>3.3333333333333335E-3</c:v>
                </c:pt>
                <c:pt idx="3986">
                  <c:v>0</c:v>
                </c:pt>
                <c:pt idx="3987">
                  <c:v>3.3333333333333335E-3</c:v>
                </c:pt>
                <c:pt idx="3988">
                  <c:v>3.3333333333333335E-3</c:v>
                </c:pt>
                <c:pt idx="3989">
                  <c:v>3.3333333333333335E-3</c:v>
                </c:pt>
                <c:pt idx="3990">
                  <c:v>0</c:v>
                </c:pt>
                <c:pt idx="3991">
                  <c:v>0</c:v>
                </c:pt>
                <c:pt idx="3992">
                  <c:v>1.3333333333333334E-2</c:v>
                </c:pt>
                <c:pt idx="3993">
                  <c:v>3.3333333333333335E-3</c:v>
                </c:pt>
                <c:pt idx="3994">
                  <c:v>6.6666666666666671E-3</c:v>
                </c:pt>
                <c:pt idx="3995">
                  <c:v>3.3333333333333335E-3</c:v>
                </c:pt>
                <c:pt idx="3996">
                  <c:v>0</c:v>
                </c:pt>
                <c:pt idx="3997">
                  <c:v>6.6666666666666671E-3</c:v>
                </c:pt>
                <c:pt idx="3998">
                  <c:v>3.3333333333333335E-3</c:v>
                </c:pt>
                <c:pt idx="3999">
                  <c:v>6.6666666666666671E-3</c:v>
                </c:pt>
                <c:pt idx="4000">
                  <c:v>3.3333333333333335E-3</c:v>
                </c:pt>
                <c:pt idx="400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A76-4876-B982-533EF951B6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0468296"/>
        <c:axId val="870465344"/>
      </c:scatterChart>
      <c:valAx>
        <c:axId val="870468296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keV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5344"/>
        <c:crosses val="autoZero"/>
        <c:crossBetween val="midCat"/>
      </c:valAx>
      <c:valAx>
        <c:axId val="870465344"/>
        <c:scaling>
          <c:orientation val="minMax"/>
          <c:max val="6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cps/eV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82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CFB7A6B-9053-4ABC-A554-507E4D3FC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3568</TotalTime>
  <Pages>64</Pages>
  <Words>12793</Words>
  <Characters>86482</Characters>
  <Application>Microsoft Office Word</Application>
  <DocSecurity>0</DocSecurity>
  <Lines>1965</Lines>
  <Paragraphs>583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98692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Patejuk, Mariusz</dc:creator>
  <cp:lastModifiedBy>Agata_P</cp:lastModifiedBy>
  <cp:revision>134</cp:revision>
  <dcterms:created xsi:type="dcterms:W3CDTF">2017-10-28T11:38:00Z</dcterms:created>
  <dcterms:modified xsi:type="dcterms:W3CDTF">2018-07-20T17:20:00Z</dcterms:modified>
</cp:coreProperties>
</file>